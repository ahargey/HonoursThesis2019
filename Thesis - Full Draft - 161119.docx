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38E3" w:rsidRDefault="0075657A" w:rsidP="009D1F9B">
      <w:pPr>
        <w:pStyle w:val="Title"/>
      </w:pPr>
      <w:bookmarkStart w:id="0" w:name="_gjdgxs" w:colFirst="0" w:colLast="0"/>
      <w:bookmarkEnd w:id="0"/>
      <w:commentRangeStart w:id="1"/>
      <w:commentRangeStart w:id="2"/>
      <w:r>
        <w:t>A ca</w:t>
      </w:r>
      <w:commentRangeEnd w:id="1"/>
      <w:r>
        <w:commentReference w:id="1"/>
      </w:r>
      <w:commentRangeEnd w:id="2"/>
      <w:r>
        <w:commentReference w:id="2"/>
      </w:r>
      <w:r>
        <w:t xml:space="preserve">mera-trap survey investigating the use of pools by terrestrial mammals in the non-perennial </w:t>
      </w:r>
      <w:proofErr w:type="spellStart"/>
      <w:r>
        <w:t>Prins</w:t>
      </w:r>
      <w:proofErr w:type="spellEnd"/>
      <w:r>
        <w:t xml:space="preserve"> River system</w:t>
      </w:r>
    </w:p>
    <w:p w:rsidR="003538E3" w:rsidRDefault="0075657A" w:rsidP="009D1F9B">
      <w:pPr>
        <w:jc w:val="center"/>
        <w:rPr>
          <w:rFonts w:ascii="Cambria" w:eastAsia="Cambria" w:hAnsi="Cambria" w:cs="Cambria"/>
          <w:sz w:val="28"/>
          <w:szCs w:val="28"/>
        </w:rPr>
      </w:pPr>
      <w:proofErr w:type="gramStart"/>
      <w:r>
        <w:rPr>
          <w:rFonts w:ascii="Cambria" w:eastAsia="Cambria" w:hAnsi="Cambria" w:cs="Cambria"/>
          <w:sz w:val="28"/>
          <w:szCs w:val="28"/>
        </w:rPr>
        <w:t>by</w:t>
      </w:r>
      <w:proofErr w:type="gramEnd"/>
    </w:p>
    <w:p w:rsidR="003538E3" w:rsidRDefault="0075657A" w:rsidP="009D1F9B">
      <w:pPr>
        <w:jc w:val="center"/>
        <w:rPr>
          <w:rFonts w:ascii="Cambria" w:eastAsia="Cambria" w:hAnsi="Cambria" w:cs="Cambria"/>
          <w:b/>
          <w:sz w:val="40"/>
          <w:szCs w:val="40"/>
        </w:rPr>
      </w:pPr>
      <w:r>
        <w:rPr>
          <w:rFonts w:ascii="Cambria" w:eastAsia="Cambria" w:hAnsi="Cambria" w:cs="Cambria"/>
          <w:b/>
          <w:sz w:val="40"/>
          <w:szCs w:val="40"/>
        </w:rPr>
        <w:t xml:space="preserve">Ayesha </w:t>
      </w:r>
      <w:proofErr w:type="spellStart"/>
      <w:r>
        <w:rPr>
          <w:rFonts w:ascii="Cambria" w:eastAsia="Cambria" w:hAnsi="Cambria" w:cs="Cambria"/>
          <w:b/>
          <w:sz w:val="40"/>
          <w:szCs w:val="40"/>
        </w:rPr>
        <w:t>Hargey</w:t>
      </w:r>
      <w:proofErr w:type="spellEnd"/>
    </w:p>
    <w:p w:rsidR="003538E3" w:rsidRDefault="0075657A" w:rsidP="009D1F9B">
      <w:pPr>
        <w:jc w:val="center"/>
        <w:rPr>
          <w:rFonts w:ascii="Cambria" w:eastAsia="Cambria" w:hAnsi="Cambria" w:cs="Cambria"/>
          <w:b/>
          <w:sz w:val="40"/>
          <w:szCs w:val="40"/>
        </w:rPr>
      </w:pPr>
      <w:r>
        <w:rPr>
          <w:rFonts w:ascii="Cambria" w:eastAsia="Cambria" w:hAnsi="Cambria" w:cs="Cambria"/>
          <w:b/>
          <w:sz w:val="40"/>
          <w:szCs w:val="40"/>
        </w:rPr>
        <w:t>Student number: 3650393</w:t>
      </w:r>
    </w:p>
    <w:p w:rsidR="003538E3" w:rsidRDefault="003538E3" w:rsidP="009D1F9B">
      <w:pPr>
        <w:rPr>
          <w:rFonts w:ascii="Cambria" w:eastAsia="Cambria" w:hAnsi="Cambria" w:cs="Cambria"/>
          <w:sz w:val="32"/>
          <w:szCs w:val="32"/>
        </w:rPr>
      </w:pPr>
    </w:p>
    <w:p w:rsidR="003538E3" w:rsidRDefault="0075657A" w:rsidP="009D1F9B">
      <w:pPr>
        <w:spacing w:line="360" w:lineRule="auto"/>
        <w:jc w:val="center"/>
        <w:rPr>
          <w:rFonts w:ascii="Cambria" w:eastAsia="Cambria" w:hAnsi="Cambria" w:cs="Cambria"/>
          <w:sz w:val="32"/>
          <w:szCs w:val="32"/>
        </w:rPr>
      </w:pPr>
      <w:r>
        <w:rPr>
          <w:rFonts w:ascii="Cambria" w:eastAsia="Cambria" w:hAnsi="Cambria" w:cs="Cambria"/>
          <w:sz w:val="32"/>
          <w:szCs w:val="32"/>
        </w:rPr>
        <w:t xml:space="preserve">Mini-thesis submitted in partial fulfilment of the </w:t>
      </w:r>
    </w:p>
    <w:p w:rsidR="003538E3" w:rsidRDefault="0075657A" w:rsidP="009D1F9B">
      <w:pPr>
        <w:spacing w:line="360" w:lineRule="auto"/>
        <w:jc w:val="center"/>
        <w:rPr>
          <w:rFonts w:ascii="Cambria" w:eastAsia="Cambria" w:hAnsi="Cambria" w:cs="Cambria"/>
          <w:sz w:val="32"/>
          <w:szCs w:val="32"/>
        </w:rPr>
      </w:pPr>
      <w:proofErr w:type="gramStart"/>
      <w:r>
        <w:rPr>
          <w:rFonts w:ascii="Cambria" w:eastAsia="Cambria" w:hAnsi="Cambria" w:cs="Cambria"/>
          <w:sz w:val="32"/>
          <w:szCs w:val="32"/>
        </w:rPr>
        <w:t>requirements</w:t>
      </w:r>
      <w:proofErr w:type="gramEnd"/>
      <w:r>
        <w:rPr>
          <w:rFonts w:ascii="Cambria" w:eastAsia="Cambria" w:hAnsi="Cambria" w:cs="Cambria"/>
          <w:sz w:val="32"/>
          <w:szCs w:val="32"/>
        </w:rPr>
        <w:t xml:space="preserve"> for the degree BSc. (</w:t>
      </w:r>
      <w:proofErr w:type="spellStart"/>
      <w:r>
        <w:rPr>
          <w:rFonts w:ascii="Cambria" w:eastAsia="Cambria" w:hAnsi="Cambria" w:cs="Cambria"/>
          <w:sz w:val="32"/>
          <w:szCs w:val="32"/>
        </w:rPr>
        <w:t>Hons</w:t>
      </w:r>
      <w:proofErr w:type="spellEnd"/>
      <w:r>
        <w:rPr>
          <w:rFonts w:ascii="Cambria" w:eastAsia="Cambria" w:hAnsi="Cambria" w:cs="Cambria"/>
          <w:sz w:val="32"/>
          <w:szCs w:val="32"/>
        </w:rPr>
        <w:t>.) in</w:t>
      </w:r>
    </w:p>
    <w:p w:rsidR="003538E3" w:rsidRDefault="0075657A" w:rsidP="009D1F9B">
      <w:pPr>
        <w:spacing w:line="360" w:lineRule="auto"/>
        <w:jc w:val="center"/>
        <w:rPr>
          <w:rFonts w:ascii="Cambria" w:eastAsia="Cambria" w:hAnsi="Cambria" w:cs="Cambria"/>
          <w:b/>
          <w:sz w:val="32"/>
          <w:szCs w:val="32"/>
        </w:rPr>
      </w:pPr>
      <w:r>
        <w:rPr>
          <w:rFonts w:ascii="Cambria" w:eastAsia="Cambria" w:hAnsi="Cambria" w:cs="Cambria"/>
          <w:b/>
          <w:sz w:val="32"/>
          <w:szCs w:val="32"/>
        </w:rPr>
        <w:t>Biodiversity and Conservation Biology</w:t>
      </w:r>
    </w:p>
    <w:p w:rsidR="003538E3" w:rsidRDefault="003538E3" w:rsidP="009D1F9B">
      <w:pPr>
        <w:jc w:val="center"/>
        <w:rPr>
          <w:rFonts w:ascii="Cambria" w:eastAsia="Cambria" w:hAnsi="Cambria" w:cs="Cambria"/>
          <w:b/>
          <w:sz w:val="32"/>
          <w:szCs w:val="32"/>
        </w:rPr>
      </w:pPr>
    </w:p>
    <w:p w:rsidR="003538E3" w:rsidRDefault="0075657A" w:rsidP="009D1F9B">
      <w:pPr>
        <w:spacing w:line="360" w:lineRule="auto"/>
        <w:jc w:val="center"/>
        <w:rPr>
          <w:rFonts w:ascii="Cambria" w:eastAsia="Cambria" w:hAnsi="Cambria" w:cs="Cambria"/>
          <w:b/>
          <w:sz w:val="32"/>
          <w:szCs w:val="32"/>
        </w:rPr>
      </w:pPr>
      <w:r>
        <w:rPr>
          <w:rFonts w:ascii="Cambria" w:eastAsia="Cambria" w:hAnsi="Cambria" w:cs="Cambria"/>
          <w:b/>
          <w:sz w:val="32"/>
          <w:szCs w:val="32"/>
        </w:rPr>
        <w:t>Supervisor: Prof. J A Day</w:t>
      </w:r>
    </w:p>
    <w:p w:rsidR="003538E3" w:rsidRDefault="0075657A" w:rsidP="009D1F9B">
      <w:pPr>
        <w:spacing w:line="360" w:lineRule="auto"/>
        <w:jc w:val="center"/>
        <w:rPr>
          <w:rFonts w:ascii="Cambria" w:eastAsia="Cambria" w:hAnsi="Cambria" w:cs="Cambria"/>
          <w:b/>
          <w:sz w:val="32"/>
          <w:szCs w:val="32"/>
        </w:rPr>
      </w:pPr>
      <w:r>
        <w:rPr>
          <w:rFonts w:ascii="Cambria" w:eastAsia="Cambria" w:hAnsi="Cambria" w:cs="Cambria"/>
          <w:b/>
          <w:sz w:val="32"/>
          <w:szCs w:val="32"/>
        </w:rPr>
        <w:t xml:space="preserve">Co-Supervisor: </w:t>
      </w:r>
      <w:proofErr w:type="spellStart"/>
      <w:r>
        <w:rPr>
          <w:rFonts w:ascii="Cambria" w:eastAsia="Cambria" w:hAnsi="Cambria" w:cs="Cambria"/>
          <w:b/>
          <w:sz w:val="32"/>
          <w:szCs w:val="32"/>
        </w:rPr>
        <w:t>Dr.</w:t>
      </w:r>
      <w:proofErr w:type="spellEnd"/>
      <w:r>
        <w:rPr>
          <w:rFonts w:ascii="Cambria" w:eastAsia="Cambria" w:hAnsi="Cambria" w:cs="Cambria"/>
          <w:b/>
          <w:sz w:val="32"/>
          <w:szCs w:val="32"/>
        </w:rPr>
        <w:t xml:space="preserve"> B Maritz and Dr M. Grenfell</w:t>
      </w:r>
    </w:p>
    <w:p w:rsidR="003538E3" w:rsidRDefault="0075657A" w:rsidP="009D1F9B">
      <w:pPr>
        <w:spacing w:line="360" w:lineRule="auto"/>
        <w:jc w:val="center"/>
        <w:rPr>
          <w:rFonts w:ascii="Cambria" w:eastAsia="Cambria" w:hAnsi="Cambria" w:cs="Cambria"/>
          <w:sz w:val="32"/>
          <w:szCs w:val="32"/>
        </w:rPr>
      </w:pPr>
      <w:r>
        <w:rPr>
          <w:rFonts w:ascii="Cambria" w:eastAsia="Cambria" w:hAnsi="Cambria" w:cs="Cambria"/>
          <w:sz w:val="32"/>
          <w:szCs w:val="32"/>
        </w:rPr>
        <w:t>18 November 2019</w:t>
      </w:r>
    </w:p>
    <w:p w:rsidR="003538E3" w:rsidRPr="008052FD" w:rsidRDefault="0075657A" w:rsidP="009D1F9B">
      <w:pPr>
        <w:jc w:val="center"/>
        <w:rPr>
          <w:rFonts w:ascii="Constantia" w:eastAsia="Cambria" w:hAnsi="Constantia" w:cs="Cambria"/>
          <w:b/>
          <w:sz w:val="56"/>
          <w:szCs w:val="56"/>
        </w:rPr>
      </w:pPr>
      <w:r w:rsidRPr="008052FD">
        <w:rPr>
          <w:rFonts w:ascii="Constantia" w:eastAsia="Cambria" w:hAnsi="Constantia" w:cs="Cambria"/>
          <w:b/>
          <w:sz w:val="56"/>
          <w:szCs w:val="56"/>
        </w:rPr>
        <w:lastRenderedPageBreak/>
        <w:t>Content Page</w:t>
      </w:r>
    </w:p>
    <w:p w:rsidR="003538E3" w:rsidRPr="008052FD" w:rsidRDefault="003538E3" w:rsidP="009D1F9B">
      <w:pPr>
        <w:jc w:val="center"/>
        <w:rPr>
          <w:rFonts w:ascii="Constantia" w:eastAsia="Cambria" w:hAnsi="Constantia" w:cs="Cambria"/>
          <w:b/>
        </w:rPr>
      </w:pPr>
    </w:p>
    <w:sdt>
      <w:sdtPr>
        <w:rPr>
          <w:rFonts w:ascii="Constantia" w:hAnsi="Constantia"/>
        </w:rPr>
        <w:id w:val="1686254404"/>
        <w:docPartObj>
          <w:docPartGallery w:val="Table of Contents"/>
          <w:docPartUnique/>
        </w:docPartObj>
      </w:sdtPr>
      <w:sdtContent>
        <w:p w:rsidR="0061305F" w:rsidRPr="0061305F" w:rsidRDefault="0075657A">
          <w:pPr>
            <w:pStyle w:val="TOC1"/>
            <w:tabs>
              <w:tab w:val="right" w:pos="9350"/>
            </w:tabs>
            <w:rPr>
              <w:rFonts w:ascii="Constantia" w:eastAsiaTheme="minorEastAsia" w:hAnsi="Constantia" w:cstheme="minorBidi"/>
              <w:noProof/>
              <w:sz w:val="22"/>
              <w:szCs w:val="22"/>
              <w:lang w:val="en-US"/>
            </w:rPr>
          </w:pPr>
          <w:r w:rsidRPr="0061305F">
            <w:rPr>
              <w:rFonts w:ascii="Constantia" w:hAnsi="Constantia"/>
            </w:rPr>
            <w:fldChar w:fldCharType="begin"/>
          </w:r>
          <w:r w:rsidRPr="0061305F">
            <w:rPr>
              <w:rFonts w:ascii="Constantia" w:hAnsi="Constantia"/>
            </w:rPr>
            <w:instrText xml:space="preserve"> TOC \h \u \z </w:instrText>
          </w:r>
          <w:r w:rsidRPr="0061305F">
            <w:rPr>
              <w:rFonts w:ascii="Constantia" w:hAnsi="Constantia"/>
            </w:rPr>
            <w:fldChar w:fldCharType="separate"/>
          </w:r>
          <w:hyperlink w:anchor="_Toc24898504" w:history="1">
            <w:r w:rsidR="0061305F" w:rsidRPr="0061305F">
              <w:rPr>
                <w:rStyle w:val="Hyperlink"/>
                <w:rFonts w:ascii="Constantia" w:hAnsi="Constantia"/>
                <w:b/>
                <w:noProof/>
              </w:rPr>
              <w:t>Acknowledgements</w:t>
            </w:r>
            <w:r w:rsidR="0061305F" w:rsidRPr="0061305F">
              <w:rPr>
                <w:rFonts w:ascii="Constantia" w:hAnsi="Constantia"/>
                <w:noProof/>
                <w:webHidden/>
              </w:rPr>
              <w:tab/>
            </w:r>
            <w:r w:rsidR="0061305F" w:rsidRPr="0061305F">
              <w:rPr>
                <w:rFonts w:ascii="Constantia" w:hAnsi="Constantia"/>
                <w:noProof/>
                <w:webHidden/>
              </w:rPr>
              <w:fldChar w:fldCharType="begin"/>
            </w:r>
            <w:r w:rsidR="0061305F" w:rsidRPr="0061305F">
              <w:rPr>
                <w:rFonts w:ascii="Constantia" w:hAnsi="Constantia"/>
                <w:noProof/>
                <w:webHidden/>
              </w:rPr>
              <w:instrText xml:space="preserve"> PAGEREF _Toc24898504 \h </w:instrText>
            </w:r>
            <w:r w:rsidR="0061305F" w:rsidRPr="0061305F">
              <w:rPr>
                <w:rFonts w:ascii="Constantia" w:hAnsi="Constantia"/>
                <w:noProof/>
                <w:webHidden/>
              </w:rPr>
            </w:r>
            <w:r w:rsidR="0061305F" w:rsidRPr="0061305F">
              <w:rPr>
                <w:rFonts w:ascii="Constantia" w:hAnsi="Constantia"/>
                <w:noProof/>
                <w:webHidden/>
              </w:rPr>
              <w:fldChar w:fldCharType="separate"/>
            </w:r>
            <w:r w:rsidR="0061305F" w:rsidRPr="0061305F">
              <w:rPr>
                <w:rFonts w:ascii="Constantia" w:hAnsi="Constantia"/>
                <w:noProof/>
                <w:webHidden/>
              </w:rPr>
              <w:t>3</w:t>
            </w:r>
            <w:r w:rsidR="0061305F" w:rsidRPr="0061305F">
              <w:rPr>
                <w:rFonts w:ascii="Constantia" w:hAnsi="Constantia"/>
                <w:noProof/>
                <w:webHidden/>
              </w:rPr>
              <w:fldChar w:fldCharType="end"/>
            </w:r>
          </w:hyperlink>
        </w:p>
        <w:p w:rsidR="0061305F" w:rsidRPr="0061305F" w:rsidRDefault="0061305F">
          <w:pPr>
            <w:pStyle w:val="TOC1"/>
            <w:tabs>
              <w:tab w:val="right" w:pos="9350"/>
            </w:tabs>
            <w:rPr>
              <w:rFonts w:ascii="Constantia" w:eastAsiaTheme="minorEastAsia" w:hAnsi="Constantia" w:cstheme="minorBidi"/>
              <w:noProof/>
              <w:sz w:val="22"/>
              <w:szCs w:val="22"/>
              <w:lang w:val="en-US"/>
            </w:rPr>
          </w:pPr>
          <w:hyperlink w:anchor="_Toc24898505" w:history="1">
            <w:r w:rsidRPr="0061305F">
              <w:rPr>
                <w:rStyle w:val="Hyperlink"/>
                <w:rFonts w:ascii="Constantia" w:hAnsi="Constantia"/>
                <w:b/>
                <w:noProof/>
              </w:rPr>
              <w:t>Abstract</w:t>
            </w:r>
            <w:r w:rsidRPr="0061305F">
              <w:rPr>
                <w:rFonts w:ascii="Constantia" w:hAnsi="Constantia"/>
                <w:noProof/>
                <w:webHidden/>
              </w:rPr>
              <w:tab/>
            </w:r>
            <w:r w:rsidRPr="0061305F">
              <w:rPr>
                <w:rFonts w:ascii="Constantia" w:hAnsi="Constantia"/>
                <w:noProof/>
                <w:webHidden/>
              </w:rPr>
              <w:fldChar w:fldCharType="begin"/>
            </w:r>
            <w:r w:rsidRPr="0061305F">
              <w:rPr>
                <w:rFonts w:ascii="Constantia" w:hAnsi="Constantia"/>
                <w:noProof/>
                <w:webHidden/>
              </w:rPr>
              <w:instrText xml:space="preserve"> PAGEREF _Toc24898505 \h </w:instrText>
            </w:r>
            <w:r w:rsidRPr="0061305F">
              <w:rPr>
                <w:rFonts w:ascii="Constantia" w:hAnsi="Constantia"/>
                <w:noProof/>
                <w:webHidden/>
              </w:rPr>
            </w:r>
            <w:r w:rsidRPr="0061305F">
              <w:rPr>
                <w:rFonts w:ascii="Constantia" w:hAnsi="Constantia"/>
                <w:noProof/>
                <w:webHidden/>
              </w:rPr>
              <w:fldChar w:fldCharType="separate"/>
            </w:r>
            <w:r w:rsidRPr="0061305F">
              <w:rPr>
                <w:rFonts w:ascii="Constantia" w:hAnsi="Constantia"/>
                <w:noProof/>
                <w:webHidden/>
              </w:rPr>
              <w:t>4</w:t>
            </w:r>
            <w:r w:rsidRPr="0061305F">
              <w:rPr>
                <w:rFonts w:ascii="Constantia" w:hAnsi="Constantia"/>
                <w:noProof/>
                <w:webHidden/>
              </w:rPr>
              <w:fldChar w:fldCharType="end"/>
            </w:r>
          </w:hyperlink>
        </w:p>
        <w:p w:rsidR="0061305F" w:rsidRPr="0061305F" w:rsidRDefault="0061305F">
          <w:pPr>
            <w:pStyle w:val="TOC1"/>
            <w:tabs>
              <w:tab w:val="right" w:pos="9350"/>
            </w:tabs>
            <w:rPr>
              <w:rFonts w:ascii="Constantia" w:eastAsiaTheme="minorEastAsia" w:hAnsi="Constantia" w:cstheme="minorBidi"/>
              <w:noProof/>
              <w:sz w:val="22"/>
              <w:szCs w:val="22"/>
              <w:lang w:val="en-US"/>
            </w:rPr>
          </w:pPr>
          <w:hyperlink w:anchor="_Toc24898506" w:history="1">
            <w:r w:rsidRPr="0061305F">
              <w:rPr>
                <w:rStyle w:val="Hyperlink"/>
                <w:rFonts w:ascii="Constantia" w:hAnsi="Constantia"/>
                <w:b/>
                <w:noProof/>
              </w:rPr>
              <w:t>Introduction</w:t>
            </w:r>
            <w:r w:rsidRPr="0061305F">
              <w:rPr>
                <w:rFonts w:ascii="Constantia" w:hAnsi="Constantia"/>
                <w:noProof/>
                <w:webHidden/>
              </w:rPr>
              <w:tab/>
            </w:r>
            <w:r w:rsidRPr="0061305F">
              <w:rPr>
                <w:rFonts w:ascii="Constantia" w:hAnsi="Constantia"/>
                <w:noProof/>
                <w:webHidden/>
              </w:rPr>
              <w:fldChar w:fldCharType="begin"/>
            </w:r>
            <w:r w:rsidRPr="0061305F">
              <w:rPr>
                <w:rFonts w:ascii="Constantia" w:hAnsi="Constantia"/>
                <w:noProof/>
                <w:webHidden/>
              </w:rPr>
              <w:instrText xml:space="preserve"> PAGEREF _Toc24898506 \h </w:instrText>
            </w:r>
            <w:r w:rsidRPr="0061305F">
              <w:rPr>
                <w:rFonts w:ascii="Constantia" w:hAnsi="Constantia"/>
                <w:noProof/>
                <w:webHidden/>
              </w:rPr>
            </w:r>
            <w:r w:rsidRPr="0061305F">
              <w:rPr>
                <w:rFonts w:ascii="Constantia" w:hAnsi="Constantia"/>
                <w:noProof/>
                <w:webHidden/>
              </w:rPr>
              <w:fldChar w:fldCharType="separate"/>
            </w:r>
            <w:r w:rsidRPr="0061305F">
              <w:rPr>
                <w:rFonts w:ascii="Constantia" w:hAnsi="Constantia"/>
                <w:noProof/>
                <w:webHidden/>
              </w:rPr>
              <w:t>6</w:t>
            </w:r>
            <w:r w:rsidRPr="0061305F">
              <w:rPr>
                <w:rFonts w:ascii="Constantia" w:hAnsi="Constantia"/>
                <w:noProof/>
                <w:webHidden/>
              </w:rPr>
              <w:fldChar w:fldCharType="end"/>
            </w:r>
          </w:hyperlink>
        </w:p>
        <w:p w:rsidR="0061305F" w:rsidRPr="0061305F" w:rsidRDefault="0061305F">
          <w:pPr>
            <w:pStyle w:val="TOC2"/>
            <w:tabs>
              <w:tab w:val="right" w:pos="9350"/>
            </w:tabs>
            <w:rPr>
              <w:rFonts w:ascii="Constantia" w:eastAsiaTheme="minorEastAsia" w:hAnsi="Constantia" w:cstheme="minorBidi"/>
              <w:noProof/>
              <w:sz w:val="22"/>
              <w:szCs w:val="22"/>
              <w:lang w:val="en-US"/>
            </w:rPr>
          </w:pPr>
          <w:hyperlink w:anchor="_Toc24898507" w:history="1">
            <w:r w:rsidRPr="0061305F">
              <w:rPr>
                <w:rStyle w:val="Hyperlink"/>
                <w:rFonts w:ascii="Constantia" w:hAnsi="Constantia"/>
                <w:noProof/>
              </w:rPr>
              <w:t>Non-perennial rivers</w:t>
            </w:r>
            <w:r w:rsidRPr="0061305F">
              <w:rPr>
                <w:rFonts w:ascii="Constantia" w:hAnsi="Constantia"/>
                <w:noProof/>
                <w:webHidden/>
              </w:rPr>
              <w:tab/>
            </w:r>
            <w:r w:rsidRPr="0061305F">
              <w:rPr>
                <w:rFonts w:ascii="Constantia" w:hAnsi="Constantia"/>
                <w:noProof/>
                <w:webHidden/>
              </w:rPr>
              <w:fldChar w:fldCharType="begin"/>
            </w:r>
            <w:r w:rsidRPr="0061305F">
              <w:rPr>
                <w:rFonts w:ascii="Constantia" w:hAnsi="Constantia"/>
                <w:noProof/>
                <w:webHidden/>
              </w:rPr>
              <w:instrText xml:space="preserve"> PAGEREF _Toc24898507 \h </w:instrText>
            </w:r>
            <w:r w:rsidRPr="0061305F">
              <w:rPr>
                <w:rFonts w:ascii="Constantia" w:hAnsi="Constantia"/>
                <w:noProof/>
                <w:webHidden/>
              </w:rPr>
            </w:r>
            <w:r w:rsidRPr="0061305F">
              <w:rPr>
                <w:rFonts w:ascii="Constantia" w:hAnsi="Constantia"/>
                <w:noProof/>
                <w:webHidden/>
              </w:rPr>
              <w:fldChar w:fldCharType="separate"/>
            </w:r>
            <w:r w:rsidRPr="0061305F">
              <w:rPr>
                <w:rFonts w:ascii="Constantia" w:hAnsi="Constantia"/>
                <w:noProof/>
                <w:webHidden/>
              </w:rPr>
              <w:t>6</w:t>
            </w:r>
            <w:r w:rsidRPr="0061305F">
              <w:rPr>
                <w:rFonts w:ascii="Constantia" w:hAnsi="Constantia"/>
                <w:noProof/>
                <w:webHidden/>
              </w:rPr>
              <w:fldChar w:fldCharType="end"/>
            </w:r>
          </w:hyperlink>
        </w:p>
        <w:p w:rsidR="0061305F" w:rsidRPr="0061305F" w:rsidRDefault="0061305F">
          <w:pPr>
            <w:pStyle w:val="TOC2"/>
            <w:tabs>
              <w:tab w:val="right" w:pos="9350"/>
            </w:tabs>
            <w:rPr>
              <w:rFonts w:ascii="Constantia" w:eastAsiaTheme="minorEastAsia" w:hAnsi="Constantia" w:cstheme="minorBidi"/>
              <w:noProof/>
              <w:sz w:val="22"/>
              <w:szCs w:val="22"/>
              <w:lang w:val="en-US"/>
            </w:rPr>
          </w:pPr>
          <w:hyperlink w:anchor="_Toc24898508" w:history="1">
            <w:r w:rsidRPr="0061305F">
              <w:rPr>
                <w:rStyle w:val="Hyperlink"/>
                <w:rFonts w:ascii="Constantia" w:hAnsi="Constantia" w:cs="Arial"/>
                <w:noProof/>
              </w:rPr>
              <w:t>Sampling animal communities</w:t>
            </w:r>
            <w:r w:rsidRPr="0061305F">
              <w:rPr>
                <w:rFonts w:ascii="Constantia" w:hAnsi="Constantia"/>
                <w:noProof/>
                <w:webHidden/>
              </w:rPr>
              <w:tab/>
            </w:r>
            <w:r w:rsidRPr="0061305F">
              <w:rPr>
                <w:rFonts w:ascii="Constantia" w:hAnsi="Constantia"/>
                <w:noProof/>
                <w:webHidden/>
              </w:rPr>
              <w:fldChar w:fldCharType="begin"/>
            </w:r>
            <w:r w:rsidRPr="0061305F">
              <w:rPr>
                <w:rFonts w:ascii="Constantia" w:hAnsi="Constantia"/>
                <w:noProof/>
                <w:webHidden/>
              </w:rPr>
              <w:instrText xml:space="preserve"> PAGEREF _Toc24898508 \h </w:instrText>
            </w:r>
            <w:r w:rsidRPr="0061305F">
              <w:rPr>
                <w:rFonts w:ascii="Constantia" w:hAnsi="Constantia"/>
                <w:noProof/>
                <w:webHidden/>
              </w:rPr>
            </w:r>
            <w:r w:rsidRPr="0061305F">
              <w:rPr>
                <w:rFonts w:ascii="Constantia" w:hAnsi="Constantia"/>
                <w:noProof/>
                <w:webHidden/>
              </w:rPr>
              <w:fldChar w:fldCharType="separate"/>
            </w:r>
            <w:r w:rsidRPr="0061305F">
              <w:rPr>
                <w:rFonts w:ascii="Constantia" w:hAnsi="Constantia"/>
                <w:noProof/>
                <w:webHidden/>
              </w:rPr>
              <w:t>9</w:t>
            </w:r>
            <w:r w:rsidRPr="0061305F">
              <w:rPr>
                <w:rFonts w:ascii="Constantia" w:hAnsi="Constantia"/>
                <w:noProof/>
                <w:webHidden/>
              </w:rPr>
              <w:fldChar w:fldCharType="end"/>
            </w:r>
          </w:hyperlink>
        </w:p>
        <w:p w:rsidR="0061305F" w:rsidRPr="0061305F" w:rsidRDefault="0061305F">
          <w:pPr>
            <w:pStyle w:val="TOC1"/>
            <w:tabs>
              <w:tab w:val="right" w:pos="9350"/>
            </w:tabs>
            <w:rPr>
              <w:rFonts w:ascii="Constantia" w:eastAsiaTheme="minorEastAsia" w:hAnsi="Constantia" w:cstheme="minorBidi"/>
              <w:noProof/>
              <w:sz w:val="22"/>
              <w:szCs w:val="22"/>
              <w:lang w:val="en-US"/>
            </w:rPr>
          </w:pPr>
          <w:hyperlink w:anchor="_Toc24898509" w:history="1">
            <w:r w:rsidRPr="0061305F">
              <w:rPr>
                <w:rStyle w:val="Hyperlink"/>
                <w:rFonts w:ascii="Constantia" w:hAnsi="Constantia"/>
                <w:b/>
                <w:noProof/>
              </w:rPr>
              <w:t>Methods and Materials</w:t>
            </w:r>
            <w:r w:rsidRPr="0061305F">
              <w:rPr>
                <w:rFonts w:ascii="Constantia" w:hAnsi="Constantia"/>
                <w:noProof/>
                <w:webHidden/>
              </w:rPr>
              <w:tab/>
            </w:r>
            <w:r w:rsidRPr="0061305F">
              <w:rPr>
                <w:rFonts w:ascii="Constantia" w:hAnsi="Constantia"/>
                <w:noProof/>
                <w:webHidden/>
              </w:rPr>
              <w:fldChar w:fldCharType="begin"/>
            </w:r>
            <w:r w:rsidRPr="0061305F">
              <w:rPr>
                <w:rFonts w:ascii="Constantia" w:hAnsi="Constantia"/>
                <w:noProof/>
                <w:webHidden/>
              </w:rPr>
              <w:instrText xml:space="preserve"> PAGEREF _Toc24898509 \h </w:instrText>
            </w:r>
            <w:r w:rsidRPr="0061305F">
              <w:rPr>
                <w:rFonts w:ascii="Constantia" w:hAnsi="Constantia"/>
                <w:noProof/>
                <w:webHidden/>
              </w:rPr>
            </w:r>
            <w:r w:rsidRPr="0061305F">
              <w:rPr>
                <w:rFonts w:ascii="Constantia" w:hAnsi="Constantia"/>
                <w:noProof/>
                <w:webHidden/>
              </w:rPr>
              <w:fldChar w:fldCharType="separate"/>
            </w:r>
            <w:r w:rsidRPr="0061305F">
              <w:rPr>
                <w:rFonts w:ascii="Constantia" w:hAnsi="Constantia"/>
                <w:noProof/>
                <w:webHidden/>
              </w:rPr>
              <w:t>15</w:t>
            </w:r>
            <w:r w:rsidRPr="0061305F">
              <w:rPr>
                <w:rFonts w:ascii="Constantia" w:hAnsi="Constantia"/>
                <w:noProof/>
                <w:webHidden/>
              </w:rPr>
              <w:fldChar w:fldCharType="end"/>
            </w:r>
          </w:hyperlink>
        </w:p>
        <w:p w:rsidR="0061305F" w:rsidRPr="0061305F" w:rsidRDefault="0061305F">
          <w:pPr>
            <w:pStyle w:val="TOC2"/>
            <w:tabs>
              <w:tab w:val="right" w:pos="9350"/>
            </w:tabs>
            <w:rPr>
              <w:rFonts w:ascii="Constantia" w:eastAsiaTheme="minorEastAsia" w:hAnsi="Constantia" w:cstheme="minorBidi"/>
              <w:noProof/>
              <w:sz w:val="22"/>
              <w:szCs w:val="22"/>
              <w:lang w:val="en-US"/>
            </w:rPr>
          </w:pPr>
          <w:hyperlink w:anchor="_Toc24898510" w:history="1">
            <w:r w:rsidRPr="0061305F">
              <w:rPr>
                <w:rStyle w:val="Hyperlink"/>
                <w:rFonts w:ascii="Constantia" w:hAnsi="Constantia"/>
                <w:noProof/>
              </w:rPr>
              <w:t>Study area</w:t>
            </w:r>
            <w:r w:rsidRPr="0061305F">
              <w:rPr>
                <w:rFonts w:ascii="Constantia" w:hAnsi="Constantia"/>
                <w:noProof/>
                <w:webHidden/>
              </w:rPr>
              <w:tab/>
            </w:r>
            <w:r w:rsidRPr="0061305F">
              <w:rPr>
                <w:rFonts w:ascii="Constantia" w:hAnsi="Constantia"/>
                <w:noProof/>
                <w:webHidden/>
              </w:rPr>
              <w:fldChar w:fldCharType="begin"/>
            </w:r>
            <w:r w:rsidRPr="0061305F">
              <w:rPr>
                <w:rFonts w:ascii="Constantia" w:hAnsi="Constantia"/>
                <w:noProof/>
                <w:webHidden/>
              </w:rPr>
              <w:instrText xml:space="preserve"> PAGEREF _Toc24898510 \h </w:instrText>
            </w:r>
            <w:r w:rsidRPr="0061305F">
              <w:rPr>
                <w:rFonts w:ascii="Constantia" w:hAnsi="Constantia"/>
                <w:noProof/>
                <w:webHidden/>
              </w:rPr>
            </w:r>
            <w:r w:rsidRPr="0061305F">
              <w:rPr>
                <w:rFonts w:ascii="Constantia" w:hAnsi="Constantia"/>
                <w:noProof/>
                <w:webHidden/>
              </w:rPr>
              <w:fldChar w:fldCharType="separate"/>
            </w:r>
            <w:r w:rsidRPr="0061305F">
              <w:rPr>
                <w:rFonts w:ascii="Constantia" w:hAnsi="Constantia"/>
                <w:noProof/>
                <w:webHidden/>
              </w:rPr>
              <w:t>15</w:t>
            </w:r>
            <w:r w:rsidRPr="0061305F">
              <w:rPr>
                <w:rFonts w:ascii="Constantia" w:hAnsi="Constantia"/>
                <w:noProof/>
                <w:webHidden/>
              </w:rPr>
              <w:fldChar w:fldCharType="end"/>
            </w:r>
          </w:hyperlink>
        </w:p>
        <w:p w:rsidR="0061305F" w:rsidRPr="0061305F" w:rsidRDefault="0061305F">
          <w:pPr>
            <w:pStyle w:val="TOC2"/>
            <w:tabs>
              <w:tab w:val="right" w:pos="9350"/>
            </w:tabs>
            <w:rPr>
              <w:rFonts w:ascii="Constantia" w:eastAsiaTheme="minorEastAsia" w:hAnsi="Constantia" w:cstheme="minorBidi"/>
              <w:noProof/>
              <w:sz w:val="22"/>
              <w:szCs w:val="22"/>
              <w:lang w:val="en-US"/>
            </w:rPr>
          </w:pPr>
          <w:hyperlink w:anchor="_Toc24898511" w:history="1">
            <w:r w:rsidRPr="0061305F">
              <w:rPr>
                <w:rStyle w:val="Hyperlink"/>
                <w:rFonts w:ascii="Constantia" w:hAnsi="Constantia"/>
                <w:noProof/>
              </w:rPr>
              <w:t>Survey design</w:t>
            </w:r>
            <w:r w:rsidRPr="0061305F">
              <w:rPr>
                <w:rFonts w:ascii="Constantia" w:hAnsi="Constantia"/>
                <w:noProof/>
                <w:webHidden/>
              </w:rPr>
              <w:tab/>
            </w:r>
            <w:r w:rsidRPr="0061305F">
              <w:rPr>
                <w:rFonts w:ascii="Constantia" w:hAnsi="Constantia"/>
                <w:noProof/>
                <w:webHidden/>
              </w:rPr>
              <w:fldChar w:fldCharType="begin"/>
            </w:r>
            <w:r w:rsidRPr="0061305F">
              <w:rPr>
                <w:rFonts w:ascii="Constantia" w:hAnsi="Constantia"/>
                <w:noProof/>
                <w:webHidden/>
              </w:rPr>
              <w:instrText xml:space="preserve"> PAGEREF _Toc24898511 \h </w:instrText>
            </w:r>
            <w:r w:rsidRPr="0061305F">
              <w:rPr>
                <w:rFonts w:ascii="Constantia" w:hAnsi="Constantia"/>
                <w:noProof/>
                <w:webHidden/>
              </w:rPr>
            </w:r>
            <w:r w:rsidRPr="0061305F">
              <w:rPr>
                <w:rFonts w:ascii="Constantia" w:hAnsi="Constantia"/>
                <w:noProof/>
                <w:webHidden/>
              </w:rPr>
              <w:fldChar w:fldCharType="separate"/>
            </w:r>
            <w:r w:rsidRPr="0061305F">
              <w:rPr>
                <w:rFonts w:ascii="Constantia" w:hAnsi="Constantia"/>
                <w:noProof/>
                <w:webHidden/>
              </w:rPr>
              <w:t>18</w:t>
            </w:r>
            <w:r w:rsidRPr="0061305F">
              <w:rPr>
                <w:rFonts w:ascii="Constantia" w:hAnsi="Constantia"/>
                <w:noProof/>
                <w:webHidden/>
              </w:rPr>
              <w:fldChar w:fldCharType="end"/>
            </w:r>
          </w:hyperlink>
        </w:p>
        <w:p w:rsidR="0061305F" w:rsidRPr="0061305F" w:rsidRDefault="0061305F">
          <w:pPr>
            <w:pStyle w:val="TOC2"/>
            <w:tabs>
              <w:tab w:val="right" w:pos="9350"/>
            </w:tabs>
            <w:rPr>
              <w:rFonts w:ascii="Constantia" w:eastAsiaTheme="minorEastAsia" w:hAnsi="Constantia" w:cstheme="minorBidi"/>
              <w:noProof/>
              <w:sz w:val="22"/>
              <w:szCs w:val="22"/>
              <w:lang w:val="en-US"/>
            </w:rPr>
          </w:pPr>
          <w:hyperlink w:anchor="_Toc24898512" w:history="1">
            <w:r w:rsidRPr="0061305F">
              <w:rPr>
                <w:rStyle w:val="Hyperlink"/>
                <w:rFonts w:ascii="Constantia" w:hAnsi="Constantia"/>
                <w:noProof/>
              </w:rPr>
              <w:t>Data analysis</w:t>
            </w:r>
            <w:r w:rsidRPr="0061305F">
              <w:rPr>
                <w:rFonts w:ascii="Constantia" w:hAnsi="Constantia"/>
                <w:noProof/>
                <w:webHidden/>
              </w:rPr>
              <w:tab/>
            </w:r>
            <w:r w:rsidRPr="0061305F">
              <w:rPr>
                <w:rFonts w:ascii="Constantia" w:hAnsi="Constantia"/>
                <w:noProof/>
                <w:webHidden/>
              </w:rPr>
              <w:fldChar w:fldCharType="begin"/>
            </w:r>
            <w:r w:rsidRPr="0061305F">
              <w:rPr>
                <w:rFonts w:ascii="Constantia" w:hAnsi="Constantia"/>
                <w:noProof/>
                <w:webHidden/>
              </w:rPr>
              <w:instrText xml:space="preserve"> PAGEREF _Toc24898512 \h </w:instrText>
            </w:r>
            <w:r w:rsidRPr="0061305F">
              <w:rPr>
                <w:rFonts w:ascii="Constantia" w:hAnsi="Constantia"/>
                <w:noProof/>
                <w:webHidden/>
              </w:rPr>
            </w:r>
            <w:r w:rsidRPr="0061305F">
              <w:rPr>
                <w:rFonts w:ascii="Constantia" w:hAnsi="Constantia"/>
                <w:noProof/>
                <w:webHidden/>
              </w:rPr>
              <w:fldChar w:fldCharType="separate"/>
            </w:r>
            <w:r w:rsidRPr="0061305F">
              <w:rPr>
                <w:rFonts w:ascii="Constantia" w:hAnsi="Constantia"/>
                <w:noProof/>
                <w:webHidden/>
              </w:rPr>
              <w:t>21</w:t>
            </w:r>
            <w:r w:rsidRPr="0061305F">
              <w:rPr>
                <w:rFonts w:ascii="Constantia" w:hAnsi="Constantia"/>
                <w:noProof/>
                <w:webHidden/>
              </w:rPr>
              <w:fldChar w:fldCharType="end"/>
            </w:r>
          </w:hyperlink>
        </w:p>
        <w:p w:rsidR="0061305F" w:rsidRPr="0061305F" w:rsidRDefault="0061305F">
          <w:pPr>
            <w:pStyle w:val="TOC1"/>
            <w:tabs>
              <w:tab w:val="right" w:pos="9350"/>
            </w:tabs>
            <w:rPr>
              <w:rFonts w:ascii="Constantia" w:eastAsiaTheme="minorEastAsia" w:hAnsi="Constantia" w:cstheme="minorBidi"/>
              <w:noProof/>
              <w:sz w:val="22"/>
              <w:szCs w:val="22"/>
              <w:lang w:val="en-US"/>
            </w:rPr>
          </w:pPr>
          <w:hyperlink w:anchor="_Toc24898513" w:history="1">
            <w:r w:rsidRPr="0061305F">
              <w:rPr>
                <w:rStyle w:val="Hyperlink"/>
                <w:rFonts w:ascii="Constantia" w:hAnsi="Constantia"/>
                <w:b/>
                <w:noProof/>
              </w:rPr>
              <w:t>Results</w:t>
            </w:r>
            <w:r w:rsidRPr="0061305F">
              <w:rPr>
                <w:rFonts w:ascii="Constantia" w:hAnsi="Constantia"/>
                <w:noProof/>
                <w:webHidden/>
              </w:rPr>
              <w:tab/>
            </w:r>
            <w:r w:rsidRPr="0061305F">
              <w:rPr>
                <w:rFonts w:ascii="Constantia" w:hAnsi="Constantia"/>
                <w:noProof/>
                <w:webHidden/>
              </w:rPr>
              <w:fldChar w:fldCharType="begin"/>
            </w:r>
            <w:r w:rsidRPr="0061305F">
              <w:rPr>
                <w:rFonts w:ascii="Constantia" w:hAnsi="Constantia"/>
                <w:noProof/>
                <w:webHidden/>
              </w:rPr>
              <w:instrText xml:space="preserve"> PAGEREF _Toc24898513 \h </w:instrText>
            </w:r>
            <w:r w:rsidRPr="0061305F">
              <w:rPr>
                <w:rFonts w:ascii="Constantia" w:hAnsi="Constantia"/>
                <w:noProof/>
                <w:webHidden/>
              </w:rPr>
            </w:r>
            <w:r w:rsidRPr="0061305F">
              <w:rPr>
                <w:rFonts w:ascii="Constantia" w:hAnsi="Constantia"/>
                <w:noProof/>
                <w:webHidden/>
              </w:rPr>
              <w:fldChar w:fldCharType="separate"/>
            </w:r>
            <w:r w:rsidRPr="0061305F">
              <w:rPr>
                <w:rFonts w:ascii="Constantia" w:hAnsi="Constantia"/>
                <w:noProof/>
                <w:webHidden/>
              </w:rPr>
              <w:t>23</w:t>
            </w:r>
            <w:r w:rsidRPr="0061305F">
              <w:rPr>
                <w:rFonts w:ascii="Constantia" w:hAnsi="Constantia"/>
                <w:noProof/>
                <w:webHidden/>
              </w:rPr>
              <w:fldChar w:fldCharType="end"/>
            </w:r>
          </w:hyperlink>
        </w:p>
        <w:p w:rsidR="0061305F" w:rsidRPr="0061305F" w:rsidRDefault="0061305F">
          <w:pPr>
            <w:pStyle w:val="TOC1"/>
            <w:tabs>
              <w:tab w:val="right" w:pos="9350"/>
            </w:tabs>
            <w:rPr>
              <w:rFonts w:ascii="Constantia" w:eastAsiaTheme="minorEastAsia" w:hAnsi="Constantia" w:cstheme="minorBidi"/>
              <w:noProof/>
              <w:sz w:val="22"/>
              <w:szCs w:val="22"/>
              <w:lang w:val="en-US"/>
            </w:rPr>
          </w:pPr>
          <w:hyperlink w:anchor="_Toc24898514" w:history="1">
            <w:r w:rsidRPr="0061305F">
              <w:rPr>
                <w:rStyle w:val="Hyperlink"/>
                <w:rFonts w:ascii="Constantia" w:hAnsi="Constantia"/>
                <w:b/>
                <w:noProof/>
              </w:rPr>
              <w:t>Discussion</w:t>
            </w:r>
            <w:r w:rsidRPr="0061305F">
              <w:rPr>
                <w:rFonts w:ascii="Constantia" w:hAnsi="Constantia"/>
                <w:noProof/>
                <w:webHidden/>
              </w:rPr>
              <w:tab/>
            </w:r>
            <w:r w:rsidRPr="0061305F">
              <w:rPr>
                <w:rFonts w:ascii="Constantia" w:hAnsi="Constantia"/>
                <w:noProof/>
                <w:webHidden/>
              </w:rPr>
              <w:fldChar w:fldCharType="begin"/>
            </w:r>
            <w:r w:rsidRPr="0061305F">
              <w:rPr>
                <w:rFonts w:ascii="Constantia" w:hAnsi="Constantia"/>
                <w:noProof/>
                <w:webHidden/>
              </w:rPr>
              <w:instrText xml:space="preserve"> PAGEREF _Toc24898514 \h </w:instrText>
            </w:r>
            <w:r w:rsidRPr="0061305F">
              <w:rPr>
                <w:rFonts w:ascii="Constantia" w:hAnsi="Constantia"/>
                <w:noProof/>
                <w:webHidden/>
              </w:rPr>
            </w:r>
            <w:r w:rsidRPr="0061305F">
              <w:rPr>
                <w:rFonts w:ascii="Constantia" w:hAnsi="Constantia"/>
                <w:noProof/>
                <w:webHidden/>
              </w:rPr>
              <w:fldChar w:fldCharType="separate"/>
            </w:r>
            <w:r w:rsidRPr="0061305F">
              <w:rPr>
                <w:rFonts w:ascii="Constantia" w:hAnsi="Constantia"/>
                <w:noProof/>
                <w:webHidden/>
              </w:rPr>
              <w:t>35</w:t>
            </w:r>
            <w:r w:rsidRPr="0061305F">
              <w:rPr>
                <w:rFonts w:ascii="Constantia" w:hAnsi="Constantia"/>
                <w:noProof/>
                <w:webHidden/>
              </w:rPr>
              <w:fldChar w:fldCharType="end"/>
            </w:r>
          </w:hyperlink>
        </w:p>
        <w:p w:rsidR="0061305F" w:rsidRPr="0061305F" w:rsidRDefault="0061305F">
          <w:pPr>
            <w:pStyle w:val="TOC1"/>
            <w:tabs>
              <w:tab w:val="right" w:pos="9350"/>
            </w:tabs>
            <w:rPr>
              <w:rFonts w:ascii="Constantia" w:eastAsiaTheme="minorEastAsia" w:hAnsi="Constantia" w:cstheme="minorBidi"/>
              <w:noProof/>
              <w:sz w:val="22"/>
              <w:szCs w:val="22"/>
              <w:lang w:val="en-US"/>
            </w:rPr>
          </w:pPr>
          <w:hyperlink w:anchor="_Toc24898515" w:history="1">
            <w:r w:rsidRPr="0061305F">
              <w:rPr>
                <w:rStyle w:val="Hyperlink"/>
                <w:rFonts w:ascii="Constantia" w:hAnsi="Constantia"/>
                <w:b/>
                <w:noProof/>
              </w:rPr>
              <w:t>References</w:t>
            </w:r>
            <w:r w:rsidRPr="0061305F">
              <w:rPr>
                <w:rFonts w:ascii="Constantia" w:hAnsi="Constantia"/>
                <w:noProof/>
                <w:webHidden/>
              </w:rPr>
              <w:tab/>
            </w:r>
            <w:r w:rsidRPr="0061305F">
              <w:rPr>
                <w:rFonts w:ascii="Constantia" w:hAnsi="Constantia"/>
                <w:noProof/>
                <w:webHidden/>
              </w:rPr>
              <w:fldChar w:fldCharType="begin"/>
            </w:r>
            <w:r w:rsidRPr="0061305F">
              <w:rPr>
                <w:rFonts w:ascii="Constantia" w:hAnsi="Constantia"/>
                <w:noProof/>
                <w:webHidden/>
              </w:rPr>
              <w:instrText xml:space="preserve"> PAGEREF _Toc24898515 \h </w:instrText>
            </w:r>
            <w:r w:rsidRPr="0061305F">
              <w:rPr>
                <w:rFonts w:ascii="Constantia" w:hAnsi="Constantia"/>
                <w:noProof/>
                <w:webHidden/>
              </w:rPr>
            </w:r>
            <w:r w:rsidRPr="0061305F">
              <w:rPr>
                <w:rFonts w:ascii="Constantia" w:hAnsi="Constantia"/>
                <w:noProof/>
                <w:webHidden/>
              </w:rPr>
              <w:fldChar w:fldCharType="separate"/>
            </w:r>
            <w:r w:rsidRPr="0061305F">
              <w:rPr>
                <w:rFonts w:ascii="Constantia" w:hAnsi="Constantia"/>
                <w:noProof/>
                <w:webHidden/>
              </w:rPr>
              <w:t>41</w:t>
            </w:r>
            <w:r w:rsidRPr="0061305F">
              <w:rPr>
                <w:rFonts w:ascii="Constantia" w:hAnsi="Constantia"/>
                <w:noProof/>
                <w:webHidden/>
              </w:rPr>
              <w:fldChar w:fldCharType="end"/>
            </w:r>
          </w:hyperlink>
        </w:p>
        <w:p w:rsidR="003538E3" w:rsidRPr="008052FD" w:rsidRDefault="0075657A" w:rsidP="009D1F9B">
          <w:pPr>
            <w:tabs>
              <w:tab w:val="right" w:pos="10080"/>
            </w:tabs>
            <w:spacing w:before="200" w:after="80" w:line="240" w:lineRule="auto"/>
            <w:rPr>
              <w:rFonts w:ascii="Constantia" w:hAnsi="Constantia"/>
              <w:b/>
              <w:color w:val="000000"/>
            </w:rPr>
          </w:pPr>
          <w:r w:rsidRPr="0061305F">
            <w:rPr>
              <w:rFonts w:ascii="Constantia" w:hAnsi="Constantia"/>
            </w:rPr>
            <w:fldChar w:fldCharType="end"/>
          </w:r>
        </w:p>
      </w:sdtContent>
    </w:sdt>
    <w:p w:rsidR="003538E3" w:rsidRPr="008052FD" w:rsidRDefault="003538E3" w:rsidP="009D1F9B">
      <w:pPr>
        <w:rPr>
          <w:rFonts w:ascii="Constantia" w:hAnsi="Constantia"/>
        </w:rPr>
      </w:pPr>
    </w:p>
    <w:p w:rsidR="003538E3" w:rsidRPr="008052FD" w:rsidRDefault="003538E3" w:rsidP="009D1F9B">
      <w:pPr>
        <w:rPr>
          <w:rFonts w:ascii="Constantia" w:hAnsi="Constantia"/>
        </w:rPr>
      </w:pPr>
      <w:bookmarkStart w:id="3" w:name="_GoBack"/>
      <w:bookmarkEnd w:id="3"/>
    </w:p>
    <w:p w:rsidR="003538E3" w:rsidRPr="008052FD" w:rsidRDefault="0075657A" w:rsidP="009D1F9B">
      <w:pPr>
        <w:rPr>
          <w:rFonts w:ascii="Constantia" w:hAnsi="Constantia"/>
        </w:rPr>
      </w:pPr>
      <w:r w:rsidRPr="008052FD">
        <w:rPr>
          <w:rFonts w:ascii="Constantia" w:hAnsi="Constantia"/>
        </w:rPr>
        <w:br w:type="page"/>
      </w:r>
    </w:p>
    <w:p w:rsidR="003538E3" w:rsidRPr="008052FD" w:rsidRDefault="0075657A" w:rsidP="009D1F9B">
      <w:pPr>
        <w:pStyle w:val="Heading1"/>
        <w:rPr>
          <w:rFonts w:ascii="Constantia" w:hAnsi="Constantia"/>
        </w:rPr>
      </w:pPr>
      <w:bookmarkStart w:id="4" w:name="_Toc24898504"/>
      <w:r w:rsidRPr="008052FD">
        <w:rPr>
          <w:rFonts w:ascii="Constantia" w:hAnsi="Constantia"/>
        </w:rPr>
        <w:lastRenderedPageBreak/>
        <w:t>Acknowledgements</w:t>
      </w:r>
      <w:bookmarkEnd w:id="4"/>
      <w:r w:rsidRPr="008052FD">
        <w:rPr>
          <w:rFonts w:ascii="Constantia" w:hAnsi="Constantia"/>
        </w:rPr>
        <w:t xml:space="preserve"> </w:t>
      </w:r>
    </w:p>
    <w:p w:rsidR="003538E3" w:rsidRPr="008052FD" w:rsidRDefault="0075657A" w:rsidP="009D1F9B">
      <w:pPr>
        <w:rPr>
          <w:rFonts w:ascii="Constantia" w:hAnsi="Constantia"/>
        </w:rPr>
      </w:pPr>
      <w:r w:rsidRPr="008052FD">
        <w:rPr>
          <w:rFonts w:ascii="Constantia" w:hAnsi="Constantia"/>
        </w:rPr>
        <w:t>I wish to express my gratitude towards my supervisors Professor Jenny Day, Doctor Bryan Maritz and Doctor Michael Grenfell for their support, guidance and encouragement with regards to this thesis project. I further wish to thank the Department of Biodiversity and Conservation Biology at UWC for all resources and assistance. This thesis is a contribution to the multidisciplinary research project on non-perennial rivers being carried out by the Institute for Water Studies at the University of the Western Cape. Finally, I wish to thank the National Research Foundation for funding my studies.</w:t>
      </w:r>
      <w:r w:rsidRPr="008052FD">
        <w:rPr>
          <w:rFonts w:ascii="Constantia" w:hAnsi="Constantia"/>
        </w:rPr>
        <w:br w:type="page"/>
      </w:r>
    </w:p>
    <w:p w:rsidR="003538E3" w:rsidRPr="0061305F" w:rsidRDefault="0075657A" w:rsidP="009D1F9B">
      <w:pPr>
        <w:pStyle w:val="Heading1"/>
        <w:rPr>
          <w:rFonts w:ascii="Constantia" w:hAnsi="Constantia"/>
        </w:rPr>
      </w:pPr>
      <w:bookmarkStart w:id="5" w:name="_Toc24898505"/>
      <w:r w:rsidRPr="0061305F">
        <w:rPr>
          <w:rFonts w:ascii="Constantia" w:hAnsi="Constantia"/>
        </w:rPr>
        <w:lastRenderedPageBreak/>
        <w:t>Abstract</w:t>
      </w:r>
      <w:bookmarkEnd w:id="5"/>
    </w:p>
    <w:p w:rsidR="003538E3" w:rsidRPr="008052FD" w:rsidRDefault="0075657A" w:rsidP="009D1F9B">
      <w:pPr>
        <w:spacing w:before="240" w:after="240"/>
        <w:rPr>
          <w:rFonts w:ascii="Constantia" w:hAnsi="Constantia"/>
        </w:rPr>
      </w:pPr>
      <w:r w:rsidRPr="008052FD">
        <w:rPr>
          <w:rFonts w:ascii="Constantia" w:hAnsi="Constantia"/>
        </w:rPr>
        <w:t xml:space="preserve">Non-perennial rivers account for more than half of the total river-length in South Africa. Despite their abundance, they are rarely studied due to their highly variable nature. Few studies exist that focus on the faunal components of the non-perennial river habitat, and of those, they are predominantly focused on the aquatic invertebrate assemblages that inhabit these areas. Using camera traps, a survey was performed along the non-perennial </w:t>
      </w:r>
      <w:proofErr w:type="spellStart"/>
      <w:r w:rsidRPr="008052FD">
        <w:rPr>
          <w:rFonts w:ascii="Constantia" w:hAnsi="Constantia"/>
        </w:rPr>
        <w:t>Prins</w:t>
      </w:r>
      <w:proofErr w:type="spellEnd"/>
      <w:r w:rsidRPr="008052FD">
        <w:rPr>
          <w:rFonts w:ascii="Constantia" w:hAnsi="Constantia"/>
        </w:rPr>
        <w:t xml:space="preserve"> River in the Klein Karoo to investigate the use of persisting pools in the riverbed by terrestrial mammals. Camera stations were active for 1280 camera trap days and spanned three different pools along the river. A total of 14 terrestrial mammal species were recorded, encompassing five orders (</w:t>
      </w:r>
      <w:proofErr w:type="spellStart"/>
      <w:r w:rsidRPr="008052FD">
        <w:rPr>
          <w:rFonts w:ascii="Constantia" w:hAnsi="Constantia"/>
        </w:rPr>
        <w:t>Primata</w:t>
      </w:r>
      <w:proofErr w:type="spellEnd"/>
      <w:r w:rsidRPr="008052FD">
        <w:rPr>
          <w:rFonts w:ascii="Constantia" w:hAnsi="Constantia"/>
        </w:rPr>
        <w:t xml:space="preserve">, </w:t>
      </w:r>
      <w:proofErr w:type="spellStart"/>
      <w:r w:rsidRPr="008052FD">
        <w:rPr>
          <w:rFonts w:ascii="Constantia" w:hAnsi="Constantia"/>
        </w:rPr>
        <w:t>Carnivora</w:t>
      </w:r>
      <w:proofErr w:type="spellEnd"/>
      <w:r w:rsidRPr="008052FD">
        <w:rPr>
          <w:rFonts w:ascii="Constantia" w:hAnsi="Constantia"/>
        </w:rPr>
        <w:t xml:space="preserve">, </w:t>
      </w:r>
      <w:proofErr w:type="spellStart"/>
      <w:r w:rsidRPr="008052FD">
        <w:rPr>
          <w:rFonts w:ascii="Constantia" w:hAnsi="Constantia"/>
        </w:rPr>
        <w:t>Rodentia</w:t>
      </w:r>
      <w:proofErr w:type="spellEnd"/>
      <w:r w:rsidRPr="008052FD">
        <w:rPr>
          <w:rFonts w:ascii="Constantia" w:hAnsi="Constantia"/>
        </w:rPr>
        <w:t xml:space="preserve">, </w:t>
      </w:r>
      <w:proofErr w:type="spellStart"/>
      <w:r w:rsidRPr="008052FD">
        <w:rPr>
          <w:rFonts w:ascii="Constantia" w:hAnsi="Constantia"/>
        </w:rPr>
        <w:t>Ungulata</w:t>
      </w:r>
      <w:proofErr w:type="spellEnd"/>
      <w:r w:rsidRPr="008052FD">
        <w:rPr>
          <w:rFonts w:ascii="Constantia" w:hAnsi="Constantia"/>
        </w:rPr>
        <w:t xml:space="preserve"> and </w:t>
      </w:r>
      <w:proofErr w:type="spellStart"/>
      <w:r w:rsidRPr="008052FD">
        <w:rPr>
          <w:rFonts w:ascii="Constantia" w:hAnsi="Constantia"/>
        </w:rPr>
        <w:t>Lagomorpha</w:t>
      </w:r>
      <w:proofErr w:type="spellEnd"/>
      <w:r w:rsidRPr="008052FD">
        <w:rPr>
          <w:rFonts w:ascii="Constantia" w:hAnsi="Constantia"/>
        </w:rPr>
        <w:t xml:space="preserve">). The most commonly photographed species were the </w:t>
      </w:r>
      <w:proofErr w:type="spellStart"/>
      <w:r w:rsidRPr="008052FD">
        <w:rPr>
          <w:rFonts w:ascii="Constantia" w:hAnsi="Constantia"/>
        </w:rPr>
        <w:t>Chacma</w:t>
      </w:r>
      <w:proofErr w:type="spellEnd"/>
      <w:r w:rsidRPr="008052FD">
        <w:rPr>
          <w:rFonts w:ascii="Constantia" w:hAnsi="Constantia"/>
        </w:rPr>
        <w:t xml:space="preserve"> baboon </w:t>
      </w:r>
      <w:r w:rsidRPr="008052FD">
        <w:rPr>
          <w:rFonts w:ascii="Constantia" w:hAnsi="Constantia"/>
          <w:i/>
        </w:rPr>
        <w:t>(</w:t>
      </w:r>
      <w:proofErr w:type="spellStart"/>
      <w:r w:rsidRPr="008052FD">
        <w:rPr>
          <w:rFonts w:ascii="Constantia" w:hAnsi="Constantia"/>
          <w:i/>
        </w:rPr>
        <w:t>Papio</w:t>
      </w:r>
      <w:proofErr w:type="spellEnd"/>
      <w:r w:rsidRPr="008052FD">
        <w:rPr>
          <w:rFonts w:ascii="Constantia" w:hAnsi="Constantia"/>
          <w:i/>
        </w:rPr>
        <w:t xml:space="preserve"> </w:t>
      </w:r>
      <w:proofErr w:type="spellStart"/>
      <w:r w:rsidRPr="008052FD">
        <w:rPr>
          <w:rFonts w:ascii="Constantia" w:hAnsi="Constantia"/>
          <w:i/>
        </w:rPr>
        <w:t>ursinus</w:t>
      </w:r>
      <w:proofErr w:type="spellEnd"/>
      <w:r w:rsidRPr="008052FD">
        <w:rPr>
          <w:rFonts w:ascii="Constantia" w:hAnsi="Constantia"/>
        </w:rPr>
        <w:t>), steenbok (</w:t>
      </w:r>
      <w:proofErr w:type="spellStart"/>
      <w:r w:rsidRPr="008052FD">
        <w:rPr>
          <w:rFonts w:ascii="Constantia" w:hAnsi="Constantia"/>
          <w:i/>
        </w:rPr>
        <w:t>Raphicerus</w:t>
      </w:r>
      <w:proofErr w:type="spellEnd"/>
      <w:r w:rsidRPr="008052FD">
        <w:rPr>
          <w:rFonts w:ascii="Constantia" w:hAnsi="Constantia"/>
          <w:i/>
        </w:rPr>
        <w:t xml:space="preserve"> </w:t>
      </w:r>
      <w:proofErr w:type="spellStart"/>
      <w:r w:rsidRPr="008052FD">
        <w:rPr>
          <w:rFonts w:ascii="Constantia" w:hAnsi="Constantia"/>
          <w:i/>
        </w:rPr>
        <w:t>campestris</w:t>
      </w:r>
      <w:proofErr w:type="spellEnd"/>
      <w:r w:rsidRPr="008052FD">
        <w:rPr>
          <w:rFonts w:ascii="Constantia" w:hAnsi="Constantia"/>
        </w:rPr>
        <w:t>) and cattle (</w:t>
      </w:r>
      <w:proofErr w:type="spellStart"/>
      <w:r w:rsidRPr="008052FD">
        <w:rPr>
          <w:rFonts w:ascii="Constantia" w:hAnsi="Constantia"/>
          <w:i/>
        </w:rPr>
        <w:t>Bos</w:t>
      </w:r>
      <w:proofErr w:type="spellEnd"/>
      <w:r w:rsidRPr="008052FD">
        <w:rPr>
          <w:rFonts w:ascii="Constantia" w:hAnsi="Constantia"/>
          <w:i/>
        </w:rPr>
        <w:t xml:space="preserve"> </w:t>
      </w:r>
      <w:proofErr w:type="spellStart"/>
      <w:proofErr w:type="gramStart"/>
      <w:r w:rsidRPr="008052FD">
        <w:rPr>
          <w:rFonts w:ascii="Constantia" w:hAnsi="Constantia"/>
          <w:i/>
        </w:rPr>
        <w:t>taurus</w:t>
      </w:r>
      <w:proofErr w:type="spellEnd"/>
      <w:proofErr w:type="gramEnd"/>
      <w:r w:rsidRPr="008052FD">
        <w:rPr>
          <w:rFonts w:ascii="Constantia" w:hAnsi="Constantia"/>
        </w:rPr>
        <w:t xml:space="preserve">). Detections were found to be higher as a result of motion-triggered photography than at hourly intervals by a factor of more than ten. It was found that detection rates increase in summer. No relationship was found between water availability and detection rate, however, species richness and total detections are highest following a flood that recharged the river. Each non-perennial river system is unique due to their differences in hydrology as well as spatial and temporal changes and consequently </w:t>
      </w:r>
      <w:proofErr w:type="gramStart"/>
      <w:r w:rsidRPr="008052FD">
        <w:rPr>
          <w:rFonts w:ascii="Constantia" w:hAnsi="Constantia"/>
        </w:rPr>
        <w:t>require</w:t>
      </w:r>
      <w:proofErr w:type="gramEnd"/>
      <w:r w:rsidRPr="008052FD">
        <w:rPr>
          <w:rFonts w:ascii="Constantia" w:hAnsi="Constantia"/>
        </w:rPr>
        <w:t xml:space="preserve"> individualized studies. This study represented the first species inventory of the mammalian assemblage of the </w:t>
      </w:r>
      <w:proofErr w:type="spellStart"/>
      <w:r w:rsidRPr="008052FD">
        <w:rPr>
          <w:rFonts w:ascii="Constantia" w:hAnsi="Constantia"/>
        </w:rPr>
        <w:t>Prins</w:t>
      </w:r>
      <w:proofErr w:type="spellEnd"/>
      <w:r w:rsidRPr="008052FD">
        <w:rPr>
          <w:rFonts w:ascii="Constantia" w:hAnsi="Constantia"/>
        </w:rPr>
        <w:t xml:space="preserve"> River. Future investigations should be undertaken on </w:t>
      </w:r>
      <w:r w:rsidRPr="008052FD">
        <w:rPr>
          <w:rFonts w:ascii="Constantia" w:hAnsi="Constantia"/>
        </w:rPr>
        <w:lastRenderedPageBreak/>
        <w:t xml:space="preserve">other non-perennial rivers in South Africa with the goal of more sustainable management of these important environments.     </w:t>
      </w:r>
    </w:p>
    <w:p w:rsidR="003538E3" w:rsidRPr="008052FD" w:rsidRDefault="0075657A" w:rsidP="009D1F9B">
      <w:pPr>
        <w:rPr>
          <w:rFonts w:ascii="Constantia" w:hAnsi="Constantia"/>
        </w:rPr>
      </w:pPr>
      <w:r w:rsidRPr="008052FD">
        <w:rPr>
          <w:rFonts w:ascii="Constantia" w:hAnsi="Constantia"/>
          <w:b/>
        </w:rPr>
        <w:t>Keywords</w:t>
      </w:r>
      <w:r w:rsidRPr="008052FD">
        <w:rPr>
          <w:rFonts w:ascii="Constantia" w:hAnsi="Constantia"/>
        </w:rPr>
        <w:t xml:space="preserve">: biodiversity, camera trap, terrestrial mammals, non-perennial, rivers, Klein Karoo </w:t>
      </w:r>
    </w:p>
    <w:p w:rsidR="009D1F9B" w:rsidRDefault="009D1F9B">
      <w:pPr>
        <w:rPr>
          <w:rFonts w:ascii="Constantia" w:hAnsi="Constantia"/>
          <w:b/>
          <w:sz w:val="36"/>
          <w:szCs w:val="36"/>
        </w:rPr>
      </w:pPr>
      <w:r>
        <w:rPr>
          <w:rFonts w:ascii="Constantia" w:hAnsi="Constantia"/>
        </w:rPr>
        <w:br w:type="page"/>
      </w:r>
    </w:p>
    <w:p w:rsidR="003538E3" w:rsidRPr="008052FD" w:rsidRDefault="0075657A" w:rsidP="009D1F9B">
      <w:pPr>
        <w:pStyle w:val="Heading1"/>
        <w:rPr>
          <w:rFonts w:ascii="Constantia" w:hAnsi="Constantia"/>
        </w:rPr>
      </w:pPr>
      <w:bookmarkStart w:id="6" w:name="_Toc24898506"/>
      <w:r w:rsidRPr="008052FD">
        <w:rPr>
          <w:rFonts w:ascii="Constantia" w:hAnsi="Constantia"/>
        </w:rPr>
        <w:lastRenderedPageBreak/>
        <w:t>Introduction</w:t>
      </w:r>
      <w:bookmarkEnd w:id="6"/>
    </w:p>
    <w:p w:rsidR="003538E3" w:rsidRPr="008052FD" w:rsidRDefault="0075657A" w:rsidP="009D1F9B">
      <w:pPr>
        <w:pStyle w:val="Heading2"/>
        <w:rPr>
          <w:rFonts w:ascii="Constantia" w:hAnsi="Constantia"/>
        </w:rPr>
      </w:pPr>
      <w:bookmarkStart w:id="7" w:name="_Toc24898507"/>
      <w:r w:rsidRPr="008052FD">
        <w:rPr>
          <w:rFonts w:ascii="Constantia" w:hAnsi="Constantia"/>
        </w:rPr>
        <w:t>Non-perennial rivers</w:t>
      </w:r>
      <w:bookmarkEnd w:id="7"/>
    </w:p>
    <w:p w:rsidR="00566CA2" w:rsidRPr="004F7971" w:rsidRDefault="00566CA2" w:rsidP="00566CA2">
      <w:pPr>
        <w:rPr>
          <w:rFonts w:ascii="Constantia" w:hAnsi="Constantia" w:cs="Arial"/>
        </w:rPr>
      </w:pPr>
      <w:r w:rsidRPr="004F7971">
        <w:rPr>
          <w:rFonts w:ascii="Constantia" w:hAnsi="Constantia" w:cs="Arial"/>
        </w:rPr>
        <w:t xml:space="preserve">River systems in arid landscapes across the world that undergo intermittent cessation of water flow are known as non-perennial rivers. There exists a deficit in research towards these systems despite their abundance, as rivers that dry up occasionally make up more than half the river-length in South Africa as well as globally (Raymond </w:t>
      </w:r>
      <w:r w:rsidRPr="004F7971">
        <w:rPr>
          <w:rFonts w:ascii="Constantia" w:hAnsi="Constantia" w:cs="Arial"/>
          <w:i/>
        </w:rPr>
        <w:t>et al</w:t>
      </w:r>
      <w:r w:rsidRPr="004F7971">
        <w:rPr>
          <w:rFonts w:ascii="Constantia" w:hAnsi="Constantia" w:cs="Arial"/>
        </w:rPr>
        <w:t xml:space="preserve">., 2013, Day </w:t>
      </w:r>
      <w:r w:rsidRPr="004F7971">
        <w:rPr>
          <w:rFonts w:ascii="Constantia" w:hAnsi="Constantia" w:cs="Arial"/>
          <w:i/>
        </w:rPr>
        <w:t>et al</w:t>
      </w:r>
      <w:r w:rsidRPr="004F7971">
        <w:rPr>
          <w:rFonts w:ascii="Constantia" w:hAnsi="Constantia" w:cs="Arial"/>
        </w:rPr>
        <w:t>., 2019). Terminology used to describe these river systems is inconsistent, some authors using ‘intermittent’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Larned</w:t>
      </w:r>
      <w:proofErr w:type="spellEnd"/>
      <w:r w:rsidRPr="004F7971">
        <w:rPr>
          <w:rFonts w:ascii="Constantia" w:hAnsi="Constantia" w:cs="Arial"/>
        </w:rPr>
        <w:t xml:space="preserve"> and </w:t>
      </w:r>
      <w:proofErr w:type="spellStart"/>
      <w:r w:rsidRPr="004F7971">
        <w:rPr>
          <w:rFonts w:ascii="Constantia" w:hAnsi="Constantia" w:cs="Arial"/>
        </w:rPr>
        <w:t>Tockner</w:t>
      </w:r>
      <w:proofErr w:type="spellEnd"/>
      <w:r w:rsidRPr="004F7971">
        <w:rPr>
          <w:rFonts w:ascii="Constantia" w:hAnsi="Constantia" w:cs="Arial"/>
        </w:rPr>
        <w:t>, 2014) and others ‘ephemeral’ (Matthews, 1988), among other terms, but all are ‘non-perennial rivers’. Unlike their perennial counterparts which are associated with a predictable nature, non-perennial rivers are complex, highly variable aquatic ecosystems impacted by changes in a mixture of standing water, flowing water and dry terrestrial riverbed (</w:t>
      </w:r>
      <w:proofErr w:type="spellStart"/>
      <w:r w:rsidRPr="004F7971">
        <w:rPr>
          <w:rFonts w:ascii="Constantia" w:hAnsi="Constantia" w:cs="Arial"/>
        </w:rPr>
        <w:t>Uys</w:t>
      </w:r>
      <w:proofErr w:type="spellEnd"/>
      <w:r w:rsidRPr="004F7971">
        <w:rPr>
          <w:rFonts w:ascii="Constantia" w:hAnsi="Constantia" w:cs="Arial"/>
        </w:rPr>
        <w:t xml:space="preserve"> and O’Keeffe, 1997; Day </w:t>
      </w:r>
      <w:r w:rsidRPr="004F7971">
        <w:rPr>
          <w:rFonts w:ascii="Constantia" w:hAnsi="Constantia" w:cs="Arial"/>
          <w:i/>
        </w:rPr>
        <w:t>et al</w:t>
      </w:r>
      <w:r w:rsidRPr="004F7971">
        <w:rPr>
          <w:rFonts w:ascii="Constantia" w:hAnsi="Constantia" w:cs="Arial"/>
        </w:rPr>
        <w:t xml:space="preserve">., 2019). This is because they are impacted by changes in flow regime that leave them periodically flooded or dry. Furthermore, they are affected by the pools of standing water which remain in them during dry periods (Day </w:t>
      </w:r>
      <w:r w:rsidRPr="004F7971">
        <w:rPr>
          <w:rFonts w:ascii="Constantia" w:hAnsi="Constantia" w:cs="Arial"/>
          <w:i/>
        </w:rPr>
        <w:t>et al.</w:t>
      </w:r>
      <w:r w:rsidRPr="004F7971">
        <w:rPr>
          <w:rFonts w:ascii="Constantia" w:hAnsi="Constantia" w:cs="Arial"/>
        </w:rPr>
        <w:t xml:space="preserve">, 2019). As a result of their variability, they are challenging systems for the terrestrial mammas dependent on the water contained within them </w:t>
      </w:r>
      <w:r w:rsidRPr="004F7971">
        <w:rPr>
          <w:rFonts w:ascii="Constantia" w:hAnsi="Constantia" w:cs="Arial"/>
          <w:highlight w:val="white"/>
        </w:rPr>
        <w:t>(Jacobson, 1997)</w:t>
      </w:r>
      <w:r w:rsidRPr="004F7971">
        <w:rPr>
          <w:rFonts w:ascii="Constantia" w:hAnsi="Constantia" w:cs="Arial"/>
        </w:rPr>
        <w:t xml:space="preserve"> — as well as the researcher who studies this environment, leaving a noticeable gap in research to non-perennial rivers (Steward </w:t>
      </w:r>
      <w:r w:rsidRPr="004F7971">
        <w:rPr>
          <w:rFonts w:ascii="Constantia" w:hAnsi="Constantia" w:cs="Arial"/>
          <w:i/>
        </w:rPr>
        <w:t>et al</w:t>
      </w:r>
      <w:r w:rsidRPr="004F7971">
        <w:rPr>
          <w:rFonts w:ascii="Constantia" w:hAnsi="Constantia" w:cs="Arial"/>
        </w:rPr>
        <w:t xml:space="preserve">., 2012). Yet, they are very important to both people and wildlife living in the vicinity, providing the scarce resource of water in the dry surroundings (Day </w:t>
      </w:r>
      <w:r w:rsidRPr="004F7971">
        <w:rPr>
          <w:rFonts w:ascii="Constantia" w:hAnsi="Constantia" w:cs="Arial"/>
          <w:i/>
        </w:rPr>
        <w:t>et al</w:t>
      </w:r>
      <w:r w:rsidRPr="004F7971">
        <w:rPr>
          <w:rFonts w:ascii="Constantia" w:hAnsi="Constantia" w:cs="Arial"/>
        </w:rPr>
        <w:t xml:space="preserve">., 2019). In the same way that non-perennial rivers are difficult for certain mammalian species to live in, </w:t>
      </w:r>
      <w:r w:rsidRPr="004F7971">
        <w:rPr>
          <w:rFonts w:ascii="Constantia" w:hAnsi="Constantia" w:cs="Arial"/>
        </w:rPr>
        <w:lastRenderedPageBreak/>
        <w:t xml:space="preserve">they are equally challenging to manage but this does not mean they should be underrepresented by policy-makers. Rivers that run dry should no longer be considered atypical, but rather, as being part of a global phenomenon.      </w:t>
      </w:r>
    </w:p>
    <w:p w:rsidR="00566CA2" w:rsidRPr="004F7971" w:rsidRDefault="00566CA2" w:rsidP="00566CA2">
      <w:pPr>
        <w:rPr>
          <w:rFonts w:ascii="Constantia" w:hAnsi="Constantia" w:cs="Arial"/>
        </w:rPr>
      </w:pPr>
      <w:r w:rsidRPr="004F7971">
        <w:rPr>
          <w:rFonts w:ascii="Constantia" w:hAnsi="Constantia" w:cs="Arial"/>
        </w:rPr>
        <w:t xml:space="preserve">Although non-perennial rivers in South Africa are significant in size and extent, these environments are largely ignored in research and in management </w:t>
      </w:r>
      <w:r w:rsidRPr="004F7971">
        <w:rPr>
          <w:rFonts w:ascii="Constantia" w:hAnsi="Constantia" w:cs="Arial"/>
          <w:highlight w:val="white"/>
        </w:rPr>
        <w:t>(</w:t>
      </w:r>
      <w:proofErr w:type="spellStart"/>
      <w:r w:rsidRPr="004F7971">
        <w:rPr>
          <w:rFonts w:ascii="Constantia" w:hAnsi="Constantia" w:cs="Arial"/>
        </w:rPr>
        <w:t>Uys</w:t>
      </w:r>
      <w:proofErr w:type="spellEnd"/>
      <w:r w:rsidRPr="004F7971">
        <w:rPr>
          <w:rFonts w:ascii="Constantia" w:hAnsi="Constantia" w:cs="Arial"/>
        </w:rPr>
        <w:t xml:space="preserve"> and O’Keeffe, 1997; </w:t>
      </w:r>
      <w:proofErr w:type="spellStart"/>
      <w:r w:rsidRPr="004F7971">
        <w:rPr>
          <w:rFonts w:ascii="Constantia" w:hAnsi="Constantia" w:cs="Arial"/>
          <w:highlight w:val="white"/>
        </w:rPr>
        <w:t>Datry</w:t>
      </w:r>
      <w:proofErr w:type="spellEnd"/>
      <w:r w:rsidRPr="004F7971">
        <w:rPr>
          <w:rFonts w:ascii="Constantia" w:hAnsi="Constantia" w:cs="Arial"/>
          <w:highlight w:val="white"/>
        </w:rPr>
        <w:t xml:space="preserve">, </w:t>
      </w:r>
      <w:proofErr w:type="spellStart"/>
      <w:r w:rsidRPr="004F7971">
        <w:rPr>
          <w:rFonts w:ascii="Constantia" w:hAnsi="Constantia" w:cs="Arial"/>
          <w:highlight w:val="white"/>
        </w:rPr>
        <w:t>Arscott</w:t>
      </w:r>
      <w:proofErr w:type="spellEnd"/>
      <w:r w:rsidRPr="004F7971">
        <w:rPr>
          <w:rFonts w:ascii="Constantia" w:hAnsi="Constantia" w:cs="Arial"/>
          <w:highlight w:val="white"/>
        </w:rPr>
        <w:t xml:space="preserve"> and </w:t>
      </w:r>
      <w:proofErr w:type="spellStart"/>
      <w:r w:rsidRPr="004F7971">
        <w:rPr>
          <w:rFonts w:ascii="Constantia" w:hAnsi="Constantia" w:cs="Arial"/>
          <w:highlight w:val="white"/>
        </w:rPr>
        <w:t>Sabater</w:t>
      </w:r>
      <w:proofErr w:type="spellEnd"/>
      <w:r w:rsidRPr="004F7971">
        <w:rPr>
          <w:rFonts w:ascii="Constantia" w:hAnsi="Constantia" w:cs="Arial"/>
          <w:highlight w:val="white"/>
        </w:rPr>
        <w:t>, 2011)</w:t>
      </w:r>
      <w:r w:rsidRPr="004F7971">
        <w:rPr>
          <w:rFonts w:ascii="Constantia" w:hAnsi="Constantia" w:cs="Arial"/>
        </w:rPr>
        <w:t>. Climate change has adjusted flow regimes, and the lack of understanding regarding the ecological impacts of this has led to policies based on unverified assumptions (</w:t>
      </w:r>
      <w:proofErr w:type="spellStart"/>
      <w:r w:rsidRPr="004F7971">
        <w:rPr>
          <w:rFonts w:ascii="Constantia" w:hAnsi="Constantia" w:cs="Arial"/>
        </w:rPr>
        <w:t>Uys</w:t>
      </w:r>
      <w:proofErr w:type="spellEnd"/>
      <w:r w:rsidRPr="004F7971">
        <w:rPr>
          <w:rFonts w:ascii="Constantia" w:hAnsi="Constantia" w:cs="Arial"/>
        </w:rPr>
        <w:t xml:space="preserve"> and O’Keeffe, 1997). With an increase in predicted droughts as a result of the warming of the climate, an increase in the abundance of non-perennial rivers is expected as well as an increase in the duration over which they remain dry (</w:t>
      </w:r>
      <w:proofErr w:type="spellStart"/>
      <w:r w:rsidRPr="004F7971">
        <w:rPr>
          <w:rFonts w:ascii="Constantia" w:hAnsi="Constantia" w:cs="Arial"/>
        </w:rPr>
        <w:t>Meehl</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2007). Consequently, this has the potential to heavily impact the fauna dependent on these rivers.</w:t>
      </w:r>
    </w:p>
    <w:p w:rsidR="00566CA2" w:rsidRPr="004F7971" w:rsidRDefault="00566CA2" w:rsidP="00566CA2">
      <w:pPr>
        <w:rPr>
          <w:rFonts w:ascii="Constantia" w:hAnsi="Constantia" w:cs="Arial"/>
        </w:rPr>
      </w:pPr>
      <w:r w:rsidRPr="004F7971">
        <w:rPr>
          <w:rFonts w:ascii="Constantia" w:hAnsi="Constantia" w:cs="Arial"/>
        </w:rPr>
        <w:t xml:space="preserve">A river recharges itself with water, allowing the reconnection of populations of aquatic organisms in previously isolated pools, as well as flows of organic matter and nutrients (Steward </w:t>
      </w:r>
      <w:r w:rsidRPr="004F7971">
        <w:rPr>
          <w:rFonts w:ascii="Constantia" w:hAnsi="Constantia" w:cs="Arial"/>
          <w:i/>
        </w:rPr>
        <w:t>et al</w:t>
      </w:r>
      <w:r w:rsidRPr="004F7971">
        <w:rPr>
          <w:rFonts w:ascii="Constantia" w:hAnsi="Constantia" w:cs="Arial"/>
        </w:rPr>
        <w:t xml:space="preserve">., 2012). When the river dries up again, it can act as a corridor for the movement of terrestrial organisms </w:t>
      </w:r>
      <w:r w:rsidRPr="004F7971">
        <w:rPr>
          <w:rFonts w:ascii="Constantia" w:hAnsi="Constantia" w:cs="Arial"/>
          <w:highlight w:val="white"/>
        </w:rPr>
        <w:t>(Sánchez-Montoya et al., 2016).</w:t>
      </w:r>
      <w:r w:rsidRPr="004F7971">
        <w:rPr>
          <w:rFonts w:ascii="Constantia" w:hAnsi="Constantia" w:cs="Arial"/>
        </w:rPr>
        <w:t xml:space="preserve"> Many dry riverbeds contain minimal trees, ensuring limited obstructions and making it favourable as a means of migration. Herbivorous mammals and many carnivores use dry rivers as means to trace remaining waterholes (Mills and Retief, 1984). Arid environments are typically associated with high daily temperatures and high evaporation rates. Compounded with water scarcity, this environment leaves a challenge for larger mammal species such as ungulates that cannot take refuge in shelters in the same way that smaller vertebrates can </w:t>
      </w:r>
      <w:r w:rsidRPr="004F7971">
        <w:rPr>
          <w:rFonts w:ascii="Constantia" w:hAnsi="Constantia" w:cs="Arial"/>
          <w:highlight w:val="white"/>
        </w:rPr>
        <w:t>(</w:t>
      </w:r>
      <w:proofErr w:type="spellStart"/>
      <w:r w:rsidRPr="004F7971">
        <w:rPr>
          <w:rFonts w:ascii="Constantia" w:hAnsi="Constantia" w:cs="Arial"/>
          <w:highlight w:val="white"/>
        </w:rPr>
        <w:t>Grenot</w:t>
      </w:r>
      <w:proofErr w:type="spellEnd"/>
      <w:r w:rsidRPr="004F7971">
        <w:rPr>
          <w:rFonts w:ascii="Constantia" w:hAnsi="Constantia" w:cs="Arial"/>
          <w:highlight w:val="white"/>
        </w:rPr>
        <w:t xml:space="preserve">, </w:t>
      </w:r>
      <w:r w:rsidRPr="004F7971">
        <w:rPr>
          <w:rFonts w:ascii="Constantia" w:hAnsi="Constantia" w:cs="Arial"/>
          <w:highlight w:val="white"/>
        </w:rPr>
        <w:lastRenderedPageBreak/>
        <w:t>1992)</w:t>
      </w:r>
      <w:r w:rsidRPr="004F7971">
        <w:rPr>
          <w:rFonts w:ascii="Constantia" w:hAnsi="Constantia" w:cs="Arial"/>
        </w:rPr>
        <w:t xml:space="preserve">. Furthermore, </w:t>
      </w:r>
      <w:proofErr w:type="spellStart"/>
      <w:r w:rsidRPr="004F7971">
        <w:rPr>
          <w:rFonts w:ascii="Constantia" w:hAnsi="Constantia" w:cs="Arial"/>
        </w:rPr>
        <w:t>Grenot</w:t>
      </w:r>
      <w:proofErr w:type="spellEnd"/>
      <w:r w:rsidRPr="004F7971">
        <w:rPr>
          <w:rFonts w:ascii="Constantia" w:hAnsi="Constantia" w:cs="Arial"/>
        </w:rPr>
        <w:t xml:space="preserve"> (1992) notes that evaporative heat loss is an essential component for the maintenance of </w:t>
      </w:r>
      <w:proofErr w:type="spellStart"/>
      <w:r w:rsidRPr="004F7971">
        <w:rPr>
          <w:rFonts w:ascii="Constantia" w:hAnsi="Constantia" w:cs="Arial"/>
        </w:rPr>
        <w:t>homeothermy</w:t>
      </w:r>
      <w:proofErr w:type="spellEnd"/>
      <w:r w:rsidRPr="004F7971">
        <w:rPr>
          <w:rFonts w:ascii="Constantia" w:hAnsi="Constantia" w:cs="Arial"/>
        </w:rPr>
        <w:t xml:space="preserve">. This becomes relevant when considering the decrease in available water sources in arid areas. Many of the small-bodied vertebrate species found in this environment have limited potential to store body water and need to replenish their water intake frequently </w:t>
      </w:r>
      <w:r w:rsidRPr="004F7971">
        <w:rPr>
          <w:rFonts w:ascii="Constantia" w:hAnsi="Constantia" w:cs="Arial"/>
          <w:highlight w:val="white"/>
        </w:rPr>
        <w:t>(</w:t>
      </w:r>
      <w:proofErr w:type="spellStart"/>
      <w:r w:rsidRPr="004F7971">
        <w:rPr>
          <w:rFonts w:ascii="Constantia" w:hAnsi="Constantia" w:cs="Arial"/>
          <w:highlight w:val="white"/>
        </w:rPr>
        <w:t>Smit</w:t>
      </w:r>
      <w:proofErr w:type="spellEnd"/>
      <w:r w:rsidRPr="004F7971">
        <w:rPr>
          <w:rFonts w:ascii="Constantia" w:hAnsi="Constantia" w:cs="Arial"/>
          <w:highlight w:val="white"/>
        </w:rPr>
        <w:t xml:space="preserve"> </w:t>
      </w:r>
      <w:r w:rsidRPr="004F7971">
        <w:rPr>
          <w:rFonts w:ascii="Constantia" w:hAnsi="Constantia" w:cs="Arial"/>
          <w:i/>
          <w:highlight w:val="white"/>
        </w:rPr>
        <w:t>et al</w:t>
      </w:r>
      <w:r w:rsidRPr="004F7971">
        <w:rPr>
          <w:rFonts w:ascii="Constantia" w:hAnsi="Constantia" w:cs="Arial"/>
          <w:highlight w:val="white"/>
        </w:rPr>
        <w:t xml:space="preserve">., 2019). </w:t>
      </w:r>
      <w:proofErr w:type="spellStart"/>
      <w:r w:rsidRPr="004F7971">
        <w:rPr>
          <w:rFonts w:ascii="Constantia" w:hAnsi="Constantia" w:cs="Arial"/>
          <w:highlight w:val="white"/>
        </w:rPr>
        <w:t>Smit</w:t>
      </w:r>
      <w:proofErr w:type="spellEnd"/>
      <w:r w:rsidRPr="004F7971">
        <w:rPr>
          <w:rFonts w:ascii="Constantia" w:hAnsi="Constantia" w:cs="Arial"/>
          <w:i/>
          <w:highlight w:val="white"/>
        </w:rPr>
        <w:t xml:space="preserve"> et al</w:t>
      </w:r>
      <w:r w:rsidRPr="004F7971">
        <w:rPr>
          <w:rFonts w:ascii="Constantia" w:hAnsi="Constantia" w:cs="Arial"/>
          <w:highlight w:val="white"/>
        </w:rPr>
        <w:t xml:space="preserve">. (2019) also found that the probability of drinking is higher on hot days, and further predict that under climate change conditions, more species will rely on available surface water. </w:t>
      </w:r>
      <w:r w:rsidRPr="004F7971">
        <w:rPr>
          <w:rFonts w:ascii="Constantia" w:hAnsi="Constantia" w:cs="Arial"/>
        </w:rPr>
        <w:t xml:space="preserve"> </w:t>
      </w:r>
    </w:p>
    <w:p w:rsidR="00566CA2" w:rsidRPr="004F7971" w:rsidRDefault="00566CA2" w:rsidP="00566CA2">
      <w:pPr>
        <w:rPr>
          <w:rFonts w:ascii="Constantia" w:hAnsi="Constantia" w:cs="Arial"/>
        </w:rPr>
      </w:pPr>
      <w:r w:rsidRPr="004F7971">
        <w:rPr>
          <w:rFonts w:ascii="Constantia" w:hAnsi="Constantia" w:cs="Arial"/>
        </w:rPr>
        <w:t xml:space="preserve">Non-perennial rivers have value to humanity. This environment has been described as a ‘linear oasis’ due to the vegetation inside these corridors being richer in retained organic matter than the surrounding habitat. In comparison to perennial rivers, there is no constant water flow which moves through the fertile soil </w:t>
      </w:r>
      <w:r w:rsidRPr="004F7971">
        <w:rPr>
          <w:rFonts w:ascii="Constantia" w:hAnsi="Constantia" w:cs="Arial"/>
          <w:highlight w:val="white"/>
        </w:rPr>
        <w:t>(</w:t>
      </w:r>
      <w:proofErr w:type="spellStart"/>
      <w:r w:rsidRPr="004F7971">
        <w:rPr>
          <w:rFonts w:ascii="Constantia" w:hAnsi="Constantia" w:cs="Arial"/>
          <w:highlight w:val="white"/>
        </w:rPr>
        <w:t>Kassas</w:t>
      </w:r>
      <w:proofErr w:type="spellEnd"/>
      <w:r w:rsidRPr="004F7971">
        <w:rPr>
          <w:rFonts w:ascii="Constantia" w:hAnsi="Constantia" w:cs="Arial"/>
          <w:highlight w:val="white"/>
        </w:rPr>
        <w:t xml:space="preserve"> and Imam, 1954)</w:t>
      </w:r>
      <w:r w:rsidRPr="004F7971">
        <w:rPr>
          <w:rFonts w:ascii="Constantia" w:hAnsi="Constantia" w:cs="Arial"/>
        </w:rPr>
        <w:t>. Many carnivore species congregate along non-perennial river courses due to the higher density of herbivorous prey close to the river, and as a result some of these predators are considered residents of the area (Coetzee, 1970). Cattle have been observed frequently grazing on the plants along non-perennial river beds (</w:t>
      </w:r>
      <w:proofErr w:type="spellStart"/>
      <w:r w:rsidRPr="004F7971">
        <w:rPr>
          <w:rFonts w:ascii="Constantia" w:hAnsi="Constantia" w:cs="Arial"/>
        </w:rPr>
        <w:t>Kassas</w:t>
      </w:r>
      <w:proofErr w:type="spellEnd"/>
      <w:r w:rsidRPr="004F7971">
        <w:rPr>
          <w:rFonts w:ascii="Constantia" w:hAnsi="Constantia" w:cs="Arial"/>
        </w:rPr>
        <w:t xml:space="preserve"> and </w:t>
      </w:r>
      <w:proofErr w:type="spellStart"/>
      <w:r w:rsidRPr="004F7971">
        <w:rPr>
          <w:rFonts w:ascii="Constantia" w:hAnsi="Constantia" w:cs="Arial"/>
        </w:rPr>
        <w:t>Girgis</w:t>
      </w:r>
      <w:proofErr w:type="spellEnd"/>
      <w:r w:rsidRPr="004F7971">
        <w:rPr>
          <w:rFonts w:ascii="Constantia" w:hAnsi="Constantia" w:cs="Arial"/>
        </w:rPr>
        <w:t xml:space="preserve">, 1964). Steward </w:t>
      </w:r>
      <w:r w:rsidRPr="004F7971">
        <w:rPr>
          <w:rFonts w:ascii="Constantia" w:hAnsi="Constantia" w:cs="Arial"/>
          <w:i/>
        </w:rPr>
        <w:t>et al</w:t>
      </w:r>
      <w:r w:rsidRPr="004F7971">
        <w:rPr>
          <w:rFonts w:ascii="Constantia" w:hAnsi="Constantia" w:cs="Arial"/>
        </w:rPr>
        <w:t xml:space="preserve">. (2012) states that there is a poorly researched but important </w:t>
      </w:r>
      <w:proofErr w:type="spellStart"/>
      <w:r w:rsidRPr="004F7971">
        <w:rPr>
          <w:rFonts w:ascii="Constantia" w:hAnsi="Constantia" w:cs="Arial"/>
        </w:rPr>
        <w:t>ecotone</w:t>
      </w:r>
      <w:proofErr w:type="spellEnd"/>
      <w:r w:rsidRPr="004F7971">
        <w:rPr>
          <w:rFonts w:ascii="Constantia" w:hAnsi="Constantia" w:cs="Arial"/>
        </w:rPr>
        <w:t xml:space="preserve"> represented by a river transcending from a habitat that is aquatic to one that is terrestrial and it is this </w:t>
      </w:r>
      <w:proofErr w:type="spellStart"/>
      <w:r w:rsidRPr="004F7971">
        <w:rPr>
          <w:rFonts w:ascii="Constantia" w:hAnsi="Constantia" w:cs="Arial"/>
        </w:rPr>
        <w:t>ecotone</w:t>
      </w:r>
      <w:proofErr w:type="spellEnd"/>
      <w:r w:rsidRPr="004F7971">
        <w:rPr>
          <w:rFonts w:ascii="Constantia" w:hAnsi="Constantia" w:cs="Arial"/>
        </w:rPr>
        <w:t xml:space="preserve"> is responsible for maintaining the diversity in species composition.     </w:t>
      </w:r>
    </w:p>
    <w:p w:rsidR="00566CA2" w:rsidRPr="004F7971" w:rsidRDefault="00566CA2" w:rsidP="00566CA2">
      <w:pPr>
        <w:rPr>
          <w:rFonts w:ascii="Constantia" w:hAnsi="Constantia" w:cs="Arial"/>
        </w:rPr>
      </w:pPr>
      <w:r w:rsidRPr="004F7971">
        <w:rPr>
          <w:rFonts w:ascii="Constantia" w:hAnsi="Constantia" w:cs="Arial"/>
        </w:rPr>
        <w:t xml:space="preserve">Of relevance to this study is the common trait of non-perennial rivers sustaining pools of water in the riverbed </w:t>
      </w:r>
      <w:r w:rsidRPr="004F7971">
        <w:rPr>
          <w:rFonts w:ascii="Constantia" w:hAnsi="Constantia" w:cs="Arial"/>
          <w:highlight w:val="white"/>
        </w:rPr>
        <w:t>(Seaman et al., 2016)</w:t>
      </w:r>
      <w:r w:rsidRPr="004F7971">
        <w:rPr>
          <w:rFonts w:ascii="Constantia" w:hAnsi="Constantia" w:cs="Arial"/>
        </w:rPr>
        <w:t xml:space="preserve">. The pools tend to persist even when the rivers aren’t flowing, and are important as often they are the sole water source. </w:t>
      </w:r>
      <w:proofErr w:type="spellStart"/>
      <w:r w:rsidRPr="004F7971">
        <w:rPr>
          <w:rFonts w:ascii="Constantia" w:hAnsi="Constantia" w:cs="Arial"/>
        </w:rPr>
        <w:t>Romer</w:t>
      </w:r>
      <w:proofErr w:type="spellEnd"/>
      <w:r w:rsidRPr="004F7971">
        <w:rPr>
          <w:rFonts w:ascii="Constantia" w:hAnsi="Constantia" w:cs="Arial"/>
        </w:rPr>
        <w:t xml:space="preserve"> (1958) </w:t>
      </w:r>
      <w:r w:rsidRPr="004F7971">
        <w:rPr>
          <w:rFonts w:ascii="Constantia" w:hAnsi="Constantia" w:cs="Arial"/>
        </w:rPr>
        <w:lastRenderedPageBreak/>
        <w:t xml:space="preserve">has even theorized that it was the drying of pools in non-perennial rivers which caused sufficient environmental pressure that led to the evolution of water-independent movement traits in vertebrates, allowing them to venture onto land. Furthermore, it is also theorized that resistance to desiccation in aquatic vertebrates evolved as a response to the drying out of pools (Williams, 2005). Thus, they have importance both today and historically. </w:t>
      </w:r>
    </w:p>
    <w:p w:rsidR="00566CA2" w:rsidRPr="004F7971" w:rsidRDefault="00566CA2" w:rsidP="00566CA2">
      <w:pPr>
        <w:rPr>
          <w:rFonts w:ascii="Constantia" w:hAnsi="Constantia" w:cs="Arial"/>
        </w:rPr>
      </w:pPr>
      <w:r w:rsidRPr="004F7971">
        <w:rPr>
          <w:rFonts w:ascii="Constantia" w:hAnsi="Constantia" w:cs="Arial"/>
        </w:rPr>
        <w:t>Non-perennial river research is uncommon despite their prevalence around the world, and the unique microhabitats contained within and around them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Arscott</w:t>
      </w:r>
      <w:proofErr w:type="spellEnd"/>
      <w:r w:rsidRPr="004F7971">
        <w:rPr>
          <w:rFonts w:ascii="Constantia" w:hAnsi="Constantia" w:cs="Arial"/>
        </w:rPr>
        <w:t xml:space="preserve"> and </w:t>
      </w:r>
      <w:proofErr w:type="spellStart"/>
      <w:r w:rsidRPr="004F7971">
        <w:rPr>
          <w:rFonts w:ascii="Constantia" w:hAnsi="Constantia" w:cs="Arial"/>
        </w:rPr>
        <w:t>Sabater</w:t>
      </w:r>
      <w:proofErr w:type="spellEnd"/>
      <w:r w:rsidRPr="004F7971">
        <w:rPr>
          <w:rFonts w:ascii="Constantia" w:hAnsi="Constantia" w:cs="Arial"/>
        </w:rPr>
        <w:t xml:space="preserve">, 2011). </w:t>
      </w:r>
      <w:proofErr w:type="gramStart"/>
      <w:r w:rsidRPr="004F7971">
        <w:rPr>
          <w:rFonts w:ascii="Constantia" w:hAnsi="Constantia" w:cs="Arial"/>
        </w:rPr>
        <w:t>Previous studies on the faunal component of non-perennial rivers</w:t>
      </w:r>
      <w:proofErr w:type="gramEnd"/>
      <w:r w:rsidRPr="004F7971">
        <w:rPr>
          <w:rFonts w:ascii="Constantia" w:hAnsi="Constantia" w:cs="Arial"/>
        </w:rPr>
        <w:t xml:space="preserve"> are vastly skewed towards invertebrates, and among those, studies such as Sánchez-Montoya </w:t>
      </w:r>
      <w:r w:rsidRPr="004F7971">
        <w:rPr>
          <w:rFonts w:ascii="Constantia" w:hAnsi="Constantia" w:cs="Arial"/>
          <w:i/>
        </w:rPr>
        <w:t>et al.</w:t>
      </w:r>
      <w:r w:rsidRPr="004F7971">
        <w:rPr>
          <w:rFonts w:ascii="Constantia" w:hAnsi="Constantia" w:cs="Arial"/>
        </w:rPr>
        <w:t xml:space="preserve"> (2018) and Chester and Robson (2011) are skewed towards those that are aquatic. There is a major bias in research towards research involving perennial river networks, and this becomes even more concerning when dry rivers are expected to increase as water abstraction and land use alteration changes the environment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Larned</w:t>
      </w:r>
      <w:proofErr w:type="spellEnd"/>
      <w:r w:rsidRPr="004F7971">
        <w:rPr>
          <w:rFonts w:ascii="Constantia" w:hAnsi="Constantia" w:cs="Arial"/>
        </w:rPr>
        <w:t xml:space="preserve"> and </w:t>
      </w:r>
      <w:proofErr w:type="spellStart"/>
      <w:r w:rsidRPr="004F7971">
        <w:rPr>
          <w:rFonts w:ascii="Constantia" w:hAnsi="Constantia" w:cs="Arial"/>
        </w:rPr>
        <w:t>Tockner</w:t>
      </w:r>
      <w:proofErr w:type="spellEnd"/>
      <w:r w:rsidRPr="004F7971">
        <w:rPr>
          <w:rFonts w:ascii="Constantia" w:hAnsi="Constantia" w:cs="Arial"/>
        </w:rPr>
        <w:t>, 2014). Thus, there is a need for further studies pertaining specifically to mammals within this important environment.</w:t>
      </w:r>
    </w:p>
    <w:p w:rsidR="00566CA2" w:rsidRPr="004F7971" w:rsidRDefault="00566CA2" w:rsidP="00566CA2">
      <w:pPr>
        <w:rPr>
          <w:rFonts w:ascii="Constantia" w:hAnsi="Constantia" w:cs="Arial"/>
        </w:rPr>
      </w:pPr>
    </w:p>
    <w:p w:rsidR="00566CA2" w:rsidRPr="004F7971" w:rsidRDefault="00566CA2" w:rsidP="00566CA2">
      <w:pPr>
        <w:pStyle w:val="Heading2"/>
        <w:rPr>
          <w:rFonts w:ascii="Constantia" w:hAnsi="Constantia" w:cs="Arial"/>
        </w:rPr>
      </w:pPr>
      <w:bookmarkStart w:id="8" w:name="_Toc24898508"/>
      <w:r w:rsidRPr="004F7971">
        <w:rPr>
          <w:rFonts w:ascii="Constantia" w:hAnsi="Constantia" w:cs="Arial"/>
        </w:rPr>
        <w:t>Sampling animal communities</w:t>
      </w:r>
      <w:bookmarkEnd w:id="8"/>
      <w:r w:rsidRPr="004F7971">
        <w:rPr>
          <w:rFonts w:ascii="Constantia" w:hAnsi="Constantia" w:cs="Arial"/>
        </w:rPr>
        <w:t xml:space="preserve"> </w:t>
      </w:r>
    </w:p>
    <w:p w:rsidR="00566CA2" w:rsidRPr="004F7971" w:rsidRDefault="00566CA2" w:rsidP="00566CA2">
      <w:pPr>
        <w:rPr>
          <w:rFonts w:ascii="Constantia" w:hAnsi="Constantia" w:cs="Arial"/>
        </w:rPr>
      </w:pPr>
      <w:r w:rsidRPr="004F7971">
        <w:rPr>
          <w:rFonts w:ascii="Constantia" w:hAnsi="Constantia" w:cs="Arial"/>
        </w:rPr>
        <w:t xml:space="preserve">Worldwide, there is an increasing prevalence of camera trap usage to monitor and inventory terrestrial faunal assemblages, with particular emphasis on mammals (Cusack </w:t>
      </w:r>
      <w:r w:rsidRPr="004F7971">
        <w:rPr>
          <w:rFonts w:ascii="Constantia" w:hAnsi="Constantia" w:cs="Arial"/>
          <w:i/>
        </w:rPr>
        <w:t>et al</w:t>
      </w:r>
      <w:r w:rsidRPr="004F7971">
        <w:rPr>
          <w:rFonts w:ascii="Constantia" w:hAnsi="Constantia" w:cs="Arial"/>
        </w:rPr>
        <w:t xml:space="preserve">., 2015). Despite mammals being some of the most charismatic animals, it is difficult </w:t>
      </w:r>
      <w:r w:rsidRPr="004F7971">
        <w:rPr>
          <w:rFonts w:ascii="Constantia" w:hAnsi="Constantia" w:cs="Arial"/>
        </w:rPr>
        <w:lastRenderedPageBreak/>
        <w:t>to study them in a non-invasive manner using traditional methods as they are frequently nocturnal, avoid human presence and are noted for their elusive nature (</w:t>
      </w:r>
      <w:proofErr w:type="spellStart"/>
      <w:r w:rsidRPr="004F7971">
        <w:rPr>
          <w:rFonts w:ascii="Constantia" w:hAnsi="Constantia" w:cs="Arial"/>
        </w:rPr>
        <w:t>Gonthier</w:t>
      </w:r>
      <w:proofErr w:type="spellEnd"/>
      <w:r w:rsidRPr="004F7971">
        <w:rPr>
          <w:rFonts w:ascii="Constantia" w:hAnsi="Constantia" w:cs="Arial"/>
        </w:rPr>
        <w:t xml:space="preserve"> and </w:t>
      </w:r>
      <w:proofErr w:type="spellStart"/>
      <w:r w:rsidRPr="004F7971">
        <w:rPr>
          <w:rFonts w:ascii="Constantia" w:hAnsi="Constantia" w:cs="Arial"/>
        </w:rPr>
        <w:t>Castañeda</w:t>
      </w:r>
      <w:proofErr w:type="spellEnd"/>
      <w:r w:rsidRPr="004F7971">
        <w:rPr>
          <w:rFonts w:ascii="Constantia" w:hAnsi="Constantia" w:cs="Arial"/>
        </w:rPr>
        <w:t xml:space="preserve">, 2013). Furthermore, in the case of predators, physical handling can be difficult and their secretive habits and low densities can make detection difficult (Kauffman </w:t>
      </w:r>
      <w:r w:rsidRPr="004F7971">
        <w:rPr>
          <w:rFonts w:ascii="Constantia" w:hAnsi="Constantia" w:cs="Arial"/>
          <w:i/>
        </w:rPr>
        <w:t>et al.</w:t>
      </w:r>
      <w:r w:rsidRPr="004F7971">
        <w:rPr>
          <w:rFonts w:ascii="Constantia" w:hAnsi="Constantia" w:cs="Arial"/>
        </w:rPr>
        <w:t>, 2007). Despite the challenges associated with their observation, mammals play a significant role in the ecosystem. An example of such is their role in seed dispersal and predation, with grazers and browsers being important in the regulation of plant species populations (Redford, 1992). Their presence in the environment also mediates complex habitat dynamics (</w:t>
      </w:r>
      <w:proofErr w:type="spellStart"/>
      <w:r w:rsidRPr="004F7971">
        <w:rPr>
          <w:rFonts w:ascii="Constantia" w:hAnsi="Constantia" w:cs="Arial"/>
        </w:rPr>
        <w:t>Terborgh</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Camera traps can be seen as a valuable aid in documenting presence, assessing identity and estimating abundance of mammals, which are all factors to be considered in conservation actions (Cusack </w:t>
      </w:r>
      <w:r w:rsidRPr="004F7971">
        <w:rPr>
          <w:rFonts w:ascii="Constantia" w:hAnsi="Constantia" w:cs="Arial"/>
          <w:i/>
        </w:rPr>
        <w:t>et al.</w:t>
      </w:r>
      <w:r w:rsidRPr="004F7971">
        <w:rPr>
          <w:rFonts w:ascii="Constantia" w:hAnsi="Constantia" w:cs="Arial"/>
        </w:rPr>
        <w:t>, 2015). Remote camera traps can be used to inventory the presence of large mammals, frequently under environmental pressures such as habitat loss.</w:t>
      </w:r>
    </w:p>
    <w:p w:rsidR="00566CA2" w:rsidRPr="004F7971" w:rsidRDefault="00566CA2" w:rsidP="00566CA2">
      <w:pPr>
        <w:rPr>
          <w:rFonts w:ascii="Constantia" w:hAnsi="Constantia" w:cs="Arial"/>
        </w:rPr>
      </w:pPr>
      <w:r w:rsidRPr="004F7971">
        <w:rPr>
          <w:rFonts w:ascii="Constantia" w:hAnsi="Constantia" w:cs="Arial"/>
        </w:rPr>
        <w:t>In an attempt to preserve the natural environment, there has been a consistent shift towards non-invasive sampling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Camera traps can be used to collect data that would prove difficult to collect otherwise. Because past research involved time-consuming techniques (such as capturing live individuals) or resulted in detrimental environmental impacts (Kauffman </w:t>
      </w:r>
      <w:r w:rsidRPr="004F7971">
        <w:rPr>
          <w:rFonts w:ascii="Constantia" w:hAnsi="Constantia" w:cs="Arial"/>
          <w:i/>
        </w:rPr>
        <w:t>et al</w:t>
      </w:r>
      <w:r w:rsidRPr="004F7971">
        <w:rPr>
          <w:rFonts w:ascii="Constantia" w:hAnsi="Constantia" w:cs="Arial"/>
        </w:rPr>
        <w:t xml:space="preserve">., 2007), it is understandable that there is an effort to use methods that do not affect the natural habitat in a permanent capacity. Camera traps allow a remotely activated camera to take photographs of an area </w:t>
      </w:r>
      <w:r w:rsidRPr="004F7971">
        <w:rPr>
          <w:rFonts w:ascii="Constantia" w:hAnsi="Constantia" w:cs="Arial"/>
          <w:highlight w:val="white"/>
        </w:rPr>
        <w:t xml:space="preserve">(Wong and </w:t>
      </w:r>
      <w:proofErr w:type="spellStart"/>
      <w:r w:rsidRPr="004F7971">
        <w:rPr>
          <w:rFonts w:ascii="Constantia" w:hAnsi="Constantia" w:cs="Arial"/>
          <w:highlight w:val="white"/>
        </w:rPr>
        <w:t>Kachel</w:t>
      </w:r>
      <w:proofErr w:type="spellEnd"/>
      <w:r w:rsidRPr="004F7971">
        <w:rPr>
          <w:rFonts w:ascii="Constantia" w:hAnsi="Constantia" w:cs="Arial"/>
          <w:highlight w:val="white"/>
        </w:rPr>
        <w:t>, 2016)</w:t>
      </w:r>
      <w:r w:rsidRPr="004F7971">
        <w:rPr>
          <w:rFonts w:ascii="Constantia" w:hAnsi="Constantia" w:cs="Arial"/>
        </w:rPr>
        <w:t>. This technology has improved in quality and decreased in cost, and provides reliable evidence of species present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For this reason, camera </w:t>
      </w:r>
      <w:r w:rsidRPr="004F7971">
        <w:rPr>
          <w:rFonts w:ascii="Constantia" w:hAnsi="Constantia" w:cs="Arial"/>
        </w:rPr>
        <w:lastRenderedPageBreak/>
        <w:t xml:space="preserve">traps are seen as one of the best modern methods of data collection for many ecological disciplines. Photographs taken by camera traps can then be </w:t>
      </w:r>
      <w:proofErr w:type="spellStart"/>
      <w:r w:rsidRPr="004F7971">
        <w:rPr>
          <w:rFonts w:ascii="Constantia" w:hAnsi="Constantia" w:cs="Arial"/>
        </w:rPr>
        <w:t>analyzed</w:t>
      </w:r>
      <w:proofErr w:type="spellEnd"/>
      <w:r w:rsidRPr="004F7971">
        <w:rPr>
          <w:rFonts w:ascii="Constantia" w:hAnsi="Constantia" w:cs="Arial"/>
        </w:rPr>
        <w:t xml:space="preserve"> to calculate species richness in an area, which in turn can be used to compare diversity and, at a broader scale, used in conservation planning strategies, as the data obtained can be used to improve species distribution maps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w:t>
      </w:r>
    </w:p>
    <w:p w:rsidR="00566CA2" w:rsidRPr="004F7971" w:rsidRDefault="00566CA2" w:rsidP="00566CA2">
      <w:pPr>
        <w:rPr>
          <w:rFonts w:ascii="Constantia" w:hAnsi="Constantia" w:cs="Arial"/>
        </w:rPr>
      </w:pPr>
      <w:r w:rsidRPr="004F7971">
        <w:rPr>
          <w:rFonts w:ascii="Constantia" w:hAnsi="Constantia" w:cs="Arial"/>
        </w:rPr>
        <w:t>One of the ways in which camera trap surveys can be used is the process of capture-recapture. These techniques have been used to estimate population density of a target species, usually those that have individuals that can easily be identified, such as tigers (</w:t>
      </w:r>
      <w:proofErr w:type="spellStart"/>
      <w:r w:rsidRPr="004F7971">
        <w:rPr>
          <w:rFonts w:ascii="Constantia" w:hAnsi="Constantia" w:cs="Arial"/>
          <w:i/>
        </w:rPr>
        <w:t>Panthera</w:t>
      </w:r>
      <w:proofErr w:type="spellEnd"/>
      <w:r w:rsidRPr="004F7971">
        <w:rPr>
          <w:rFonts w:ascii="Constantia" w:hAnsi="Constantia" w:cs="Arial"/>
          <w:i/>
        </w:rPr>
        <w:t xml:space="preserve"> </w:t>
      </w:r>
      <w:proofErr w:type="spellStart"/>
      <w:proofErr w:type="gramStart"/>
      <w:r w:rsidRPr="004F7971">
        <w:rPr>
          <w:rFonts w:ascii="Constantia" w:hAnsi="Constantia" w:cs="Arial"/>
          <w:i/>
        </w:rPr>
        <w:t>tigris</w:t>
      </w:r>
      <w:proofErr w:type="spellEnd"/>
      <w:proofErr w:type="gramEnd"/>
      <w:r w:rsidRPr="004F7971">
        <w:rPr>
          <w:rFonts w:ascii="Constantia" w:hAnsi="Constantia" w:cs="Arial"/>
        </w:rPr>
        <w:t xml:space="preserve">) </w:t>
      </w:r>
      <w:r w:rsidRPr="004F7971">
        <w:rPr>
          <w:rFonts w:ascii="Constantia" w:hAnsi="Constantia" w:cs="Arial"/>
          <w:highlight w:val="white"/>
        </w:rPr>
        <w:t>(</w:t>
      </w:r>
      <w:proofErr w:type="spellStart"/>
      <w:r w:rsidRPr="004F7971">
        <w:rPr>
          <w:rFonts w:ascii="Constantia" w:hAnsi="Constantia" w:cs="Arial"/>
          <w:highlight w:val="white"/>
        </w:rPr>
        <w:t>Karanth</w:t>
      </w:r>
      <w:proofErr w:type="spellEnd"/>
      <w:r w:rsidRPr="004F7971">
        <w:rPr>
          <w:rFonts w:ascii="Constantia" w:hAnsi="Constantia" w:cs="Arial"/>
          <w:highlight w:val="white"/>
        </w:rPr>
        <w:t xml:space="preserve"> and Nichols, 1998). This is useful, particularly in cases where the study species is elusive and would otherwise prove difficult to measure. Another use of the data gathered from camera trap surveys is species occupancy modelling which, along with estimating the probability of detection, uses presence-absence data to estimate the probability of occurrence, allowing estimation of the biodiversity of an area (Cove </w:t>
      </w:r>
      <w:r w:rsidRPr="004F7971">
        <w:rPr>
          <w:rFonts w:ascii="Constantia" w:hAnsi="Constantia" w:cs="Arial"/>
          <w:i/>
          <w:highlight w:val="white"/>
        </w:rPr>
        <w:t>et al</w:t>
      </w:r>
      <w:r w:rsidRPr="004F7971">
        <w:rPr>
          <w:rFonts w:ascii="Constantia" w:hAnsi="Constantia" w:cs="Arial"/>
          <w:highlight w:val="white"/>
        </w:rPr>
        <w:t xml:space="preserve">., 2013). These models have been continuously updated and refined, most notably by </w:t>
      </w:r>
      <w:proofErr w:type="spellStart"/>
      <w:r w:rsidRPr="004F7971">
        <w:rPr>
          <w:rFonts w:ascii="Constantia" w:hAnsi="Constantia" w:cs="Arial"/>
          <w:highlight w:val="white"/>
        </w:rPr>
        <w:t>Tobler</w:t>
      </w:r>
      <w:proofErr w:type="spellEnd"/>
      <w:r w:rsidRPr="004F7971">
        <w:rPr>
          <w:rFonts w:ascii="Constantia" w:hAnsi="Constantia" w:cs="Arial"/>
          <w:highlight w:val="white"/>
        </w:rPr>
        <w:t xml:space="preserve"> </w:t>
      </w:r>
      <w:r w:rsidRPr="004F7971">
        <w:rPr>
          <w:rFonts w:ascii="Constantia" w:hAnsi="Constantia" w:cs="Arial"/>
          <w:i/>
          <w:highlight w:val="white"/>
        </w:rPr>
        <w:t>et al</w:t>
      </w:r>
      <w:r w:rsidRPr="004F7971">
        <w:rPr>
          <w:rFonts w:ascii="Constantia" w:hAnsi="Constantia" w:cs="Arial"/>
          <w:highlight w:val="white"/>
        </w:rPr>
        <w:t>. (2015) which utilized data over multiple surveys, and was then able to estimate species presence with higher accuracy, as well as for species with minimal data. Models such as these are useful when camera trap effort is high, and can then be used to investigate patterns in community composition and distribution over long periods of time, an aspect that would be useful when attempting to investigate, as an example, the effects of climate change on a particular habitat.</w:t>
      </w:r>
      <w:r w:rsidRPr="004F7971">
        <w:rPr>
          <w:rFonts w:ascii="Constantia" w:hAnsi="Constantia" w:cs="Arial"/>
        </w:rPr>
        <w:t xml:space="preserve"> However, many camera trap studies cannot give absolute numbers of population of a given area. This is due to a limitation of camera trap data as it is difficult to distinguish between different individuals </w:t>
      </w:r>
      <w:r w:rsidRPr="004F7971">
        <w:rPr>
          <w:rFonts w:ascii="Constantia" w:hAnsi="Constantia" w:cs="Arial"/>
        </w:rPr>
        <w:lastRenderedPageBreak/>
        <w:t xml:space="preserve">for many species. This would then affect the analysis as it would not be possible to discern between multiple or single visits by a particular organism (Kauffman </w:t>
      </w:r>
      <w:r w:rsidRPr="004F7971">
        <w:rPr>
          <w:rFonts w:ascii="Constantia" w:hAnsi="Constantia" w:cs="Arial"/>
          <w:i/>
        </w:rPr>
        <w:t>et al</w:t>
      </w:r>
      <w:r w:rsidRPr="004F7971">
        <w:rPr>
          <w:rFonts w:ascii="Constantia" w:hAnsi="Constantia" w:cs="Arial"/>
        </w:rPr>
        <w:t xml:space="preserve">., 2007).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investigated camera trap efficiency for rainforest mammals and found that the position of camera and area covered have little impact on survey results, as long as camera density is high and one accounts for variation in major habitat types. </w:t>
      </w:r>
    </w:p>
    <w:p w:rsidR="00566CA2" w:rsidRPr="004F7971" w:rsidRDefault="00566CA2" w:rsidP="00566CA2">
      <w:pPr>
        <w:rPr>
          <w:rFonts w:ascii="Constantia" w:hAnsi="Constantia" w:cs="Arial"/>
        </w:rPr>
      </w:pPr>
      <w:bookmarkStart w:id="9" w:name="_30j0zll" w:colFirst="0" w:colLast="0"/>
      <w:bookmarkEnd w:id="9"/>
      <w:r w:rsidRPr="004F7971">
        <w:rPr>
          <w:rFonts w:ascii="Constantia" w:hAnsi="Constantia" w:cs="Arial"/>
        </w:rPr>
        <w:t xml:space="preserve">In violation of traditional random sampling, camera traps are frequently placed at points that animals are thought to frequent, such as watering holes or trails (Cusack </w:t>
      </w:r>
      <w:r w:rsidRPr="004F7971">
        <w:rPr>
          <w:rFonts w:ascii="Constantia" w:hAnsi="Constantia" w:cs="Arial"/>
          <w:i/>
        </w:rPr>
        <w:t>et al.</w:t>
      </w:r>
      <w:r w:rsidRPr="004F7971">
        <w:rPr>
          <w:rFonts w:ascii="Constantia" w:hAnsi="Constantia" w:cs="Arial"/>
        </w:rPr>
        <w:t xml:space="preserve">, 2015). Thus, it is important to acknowledge the inherent bias in some studies. Cusack </w:t>
      </w:r>
      <w:r w:rsidRPr="004F7971">
        <w:rPr>
          <w:rFonts w:ascii="Constantia" w:hAnsi="Constantia" w:cs="Arial"/>
          <w:i/>
        </w:rPr>
        <w:t>et al.</w:t>
      </w:r>
      <w:r w:rsidRPr="004F7971">
        <w:rPr>
          <w:rFonts w:ascii="Constantia" w:hAnsi="Constantia" w:cs="Arial"/>
        </w:rPr>
        <w:t xml:space="preserve"> (2015) did show, however, that given sufficient sampling activity, species richness can be ascertained and camera placement does not affect inferences made at a community level. This suggests that as long as a study encompasses a long enough time period, a level will reach at which the majority of the community will be accounted for, regardless of whether cameras were placed randomly or not. </w:t>
      </w:r>
    </w:p>
    <w:p w:rsidR="00566CA2" w:rsidRPr="004F7971" w:rsidRDefault="00566CA2" w:rsidP="00566CA2">
      <w:pPr>
        <w:rPr>
          <w:rFonts w:ascii="Constantia" w:hAnsi="Constantia" w:cs="Arial"/>
        </w:rPr>
      </w:pPr>
      <w:r w:rsidRPr="004F7971">
        <w:rPr>
          <w:rFonts w:ascii="Constantia" w:hAnsi="Constantia" w:cs="Arial"/>
        </w:rPr>
        <w:t xml:space="preserve">Detection rates can vary between species (Mann </w:t>
      </w:r>
      <w:r w:rsidRPr="004F7971">
        <w:rPr>
          <w:rFonts w:ascii="Constantia" w:hAnsi="Constantia" w:cs="Arial"/>
          <w:i/>
        </w:rPr>
        <w:t>et al</w:t>
      </w:r>
      <w:r w:rsidRPr="004F7971">
        <w:rPr>
          <w:rFonts w:ascii="Constantia" w:hAnsi="Constantia" w:cs="Arial"/>
        </w:rPr>
        <w:t xml:space="preserve">., 2014). Camera trap placement is important when considering survey design, as different species favour different environments (Edwards, </w:t>
      </w:r>
      <w:proofErr w:type="spellStart"/>
      <w:r w:rsidRPr="004F7971">
        <w:rPr>
          <w:rFonts w:ascii="Constantia" w:hAnsi="Constantia" w:cs="Arial"/>
        </w:rPr>
        <w:t>Gange</w:t>
      </w:r>
      <w:proofErr w:type="spellEnd"/>
      <w:r w:rsidRPr="004F7971">
        <w:rPr>
          <w:rFonts w:ascii="Constantia" w:hAnsi="Constantia" w:cs="Arial"/>
        </w:rPr>
        <w:t xml:space="preserve"> and Wiesel, 2016). Designing camera trap surveys which increase probability of detection is ideal due to the naturally low populations of many species occurring in arid environments (Hayward, O’Brien and </w:t>
      </w:r>
      <w:proofErr w:type="spellStart"/>
      <w:r w:rsidRPr="004F7971">
        <w:rPr>
          <w:rFonts w:ascii="Constantia" w:hAnsi="Constantia" w:cs="Arial"/>
        </w:rPr>
        <w:t>Kerley</w:t>
      </w:r>
      <w:proofErr w:type="spellEnd"/>
      <w:r w:rsidRPr="004F7971">
        <w:rPr>
          <w:rFonts w:ascii="Constantia" w:hAnsi="Constantia" w:cs="Arial"/>
        </w:rPr>
        <w:t xml:space="preserve">, 2007). While smaller mammals may prefer the safety of off-trail vegetation, it was found that certain carnivores are exclusively detected by cameras on trails (Edwards, </w:t>
      </w:r>
      <w:proofErr w:type="spellStart"/>
      <w:r w:rsidRPr="004F7971">
        <w:rPr>
          <w:rFonts w:ascii="Constantia" w:hAnsi="Constantia" w:cs="Arial"/>
        </w:rPr>
        <w:t>Gange</w:t>
      </w:r>
      <w:proofErr w:type="spellEnd"/>
      <w:r w:rsidRPr="004F7971">
        <w:rPr>
          <w:rFonts w:ascii="Constantia" w:hAnsi="Constantia" w:cs="Arial"/>
        </w:rPr>
        <w:t xml:space="preserve"> and Wiesel, 2016). If a particular species is targeted for study, placement is not the only factor that can influence detection. Certain surveys use bait, for example the use of a fish lure when </w:t>
      </w:r>
      <w:r w:rsidRPr="004F7971">
        <w:rPr>
          <w:rFonts w:ascii="Constantia" w:hAnsi="Constantia" w:cs="Arial"/>
        </w:rPr>
        <w:lastRenderedPageBreak/>
        <w:t>detecting brown hyenas (</w:t>
      </w:r>
      <w:proofErr w:type="spellStart"/>
      <w:r w:rsidRPr="004F7971">
        <w:rPr>
          <w:rFonts w:ascii="Constantia" w:hAnsi="Constantia" w:cs="Arial"/>
          <w:i/>
        </w:rPr>
        <w:t>Hyaena</w:t>
      </w:r>
      <w:proofErr w:type="spellEnd"/>
      <w:r w:rsidRPr="004F7971">
        <w:rPr>
          <w:rFonts w:ascii="Constantia" w:hAnsi="Constantia" w:cs="Arial"/>
          <w:i/>
        </w:rPr>
        <w:t xml:space="preserve"> </w:t>
      </w:r>
      <w:proofErr w:type="spellStart"/>
      <w:r w:rsidRPr="004F7971">
        <w:rPr>
          <w:rFonts w:ascii="Constantia" w:hAnsi="Constantia" w:cs="Arial"/>
          <w:i/>
        </w:rPr>
        <w:t>brunnea</w:t>
      </w:r>
      <w:proofErr w:type="spellEnd"/>
      <w:r w:rsidRPr="004F7971">
        <w:rPr>
          <w:rFonts w:ascii="Constantia" w:hAnsi="Constantia" w:cs="Arial"/>
        </w:rPr>
        <w:t xml:space="preserve">) (Thorn </w:t>
      </w:r>
      <w:r w:rsidRPr="004F7971">
        <w:rPr>
          <w:rFonts w:ascii="Constantia" w:hAnsi="Constantia" w:cs="Arial"/>
          <w:i/>
        </w:rPr>
        <w:t>et al.</w:t>
      </w:r>
      <w:r w:rsidRPr="004F7971">
        <w:rPr>
          <w:rFonts w:ascii="Constantia" w:hAnsi="Constantia" w:cs="Arial"/>
        </w:rPr>
        <w:t>, 2009). This technique is undesirable due to the risk of permanent habituation around the site, which would not reflect an accurate depiction of the environment (</w:t>
      </w:r>
      <w:proofErr w:type="spellStart"/>
      <w:r w:rsidRPr="004F7971">
        <w:rPr>
          <w:rFonts w:ascii="Constantia" w:hAnsi="Constantia" w:cs="Arial"/>
        </w:rPr>
        <w:t>Balme</w:t>
      </w:r>
      <w:proofErr w:type="spellEnd"/>
      <w:r w:rsidRPr="004F7971">
        <w:rPr>
          <w:rFonts w:ascii="Constantia" w:hAnsi="Constantia" w:cs="Arial"/>
        </w:rPr>
        <w:t>, Hunter and Robinson, 2014). While baiting certainly has advantages in increasing detection, as well as individual identification, it is not without consequences. Those at the greatest risk are charismatic carnivores such as lions (</w:t>
      </w:r>
      <w:proofErr w:type="spellStart"/>
      <w:r w:rsidRPr="004F7971">
        <w:rPr>
          <w:rFonts w:ascii="Constantia" w:hAnsi="Constantia" w:cs="Arial"/>
          <w:i/>
        </w:rPr>
        <w:t>Panthera</w:t>
      </w:r>
      <w:proofErr w:type="spellEnd"/>
      <w:r w:rsidRPr="004F7971">
        <w:rPr>
          <w:rFonts w:ascii="Constantia" w:hAnsi="Constantia" w:cs="Arial"/>
          <w:i/>
        </w:rPr>
        <w:t xml:space="preserve"> </w:t>
      </w:r>
      <w:proofErr w:type="spellStart"/>
      <w:proofErr w:type="gramStart"/>
      <w:r w:rsidRPr="004F7971">
        <w:rPr>
          <w:rFonts w:ascii="Constantia" w:hAnsi="Constantia" w:cs="Arial"/>
          <w:i/>
        </w:rPr>
        <w:t>leo</w:t>
      </w:r>
      <w:proofErr w:type="spellEnd"/>
      <w:proofErr w:type="gramEnd"/>
      <w:r w:rsidRPr="004F7971">
        <w:rPr>
          <w:rFonts w:ascii="Constantia" w:hAnsi="Constantia" w:cs="Arial"/>
        </w:rPr>
        <w:t>), leaving them more vulnerable to activities that use bait stations, such as trophy hunting (</w:t>
      </w:r>
      <w:proofErr w:type="spellStart"/>
      <w:r w:rsidRPr="004F7971">
        <w:rPr>
          <w:rFonts w:ascii="Constantia" w:hAnsi="Constantia" w:cs="Arial"/>
        </w:rPr>
        <w:t>Balme</w:t>
      </w:r>
      <w:proofErr w:type="spellEnd"/>
      <w:r w:rsidRPr="004F7971">
        <w:rPr>
          <w:rFonts w:ascii="Constantia" w:hAnsi="Constantia" w:cs="Arial"/>
        </w:rPr>
        <w:t xml:space="preserve">, Hunter and Robinson, 2014). However, Edwards </w:t>
      </w:r>
      <w:r w:rsidRPr="004F7971">
        <w:rPr>
          <w:rFonts w:ascii="Constantia" w:hAnsi="Constantia" w:cs="Arial"/>
          <w:i/>
        </w:rPr>
        <w:t>et al.</w:t>
      </w:r>
      <w:r w:rsidRPr="004F7971">
        <w:rPr>
          <w:rFonts w:ascii="Constantia" w:hAnsi="Constantia" w:cs="Arial"/>
        </w:rPr>
        <w:t xml:space="preserve"> (2016) put forth the idea of water sources as “natural bait”, since typical arid environments lack this essential resource. An advantage of camera placement at natural water sources is that it comes with none of the detriments of introduced bait. Additionally Edwards </w:t>
      </w:r>
      <w:r w:rsidRPr="004F7971">
        <w:rPr>
          <w:rFonts w:ascii="Constantia" w:hAnsi="Constantia" w:cs="Arial"/>
          <w:i/>
        </w:rPr>
        <w:t>et al</w:t>
      </w:r>
      <w:r w:rsidRPr="004F7971">
        <w:rPr>
          <w:rFonts w:ascii="Constantia" w:hAnsi="Constantia" w:cs="Arial"/>
        </w:rPr>
        <w:t>. (2016) found that camera traps placed at a water source produced higher detection probabilities than cameras away from water sources, and that some animals, such as fox species (</w:t>
      </w:r>
      <w:proofErr w:type="spellStart"/>
      <w:r w:rsidRPr="004F7971">
        <w:rPr>
          <w:rFonts w:ascii="Constantia" w:hAnsi="Constantia" w:cs="Arial"/>
          <w:i/>
        </w:rPr>
        <w:t>Vulpes</w:t>
      </w:r>
      <w:proofErr w:type="spellEnd"/>
      <w:r w:rsidRPr="004F7971">
        <w:rPr>
          <w:rFonts w:ascii="Constantia" w:hAnsi="Constantia" w:cs="Arial"/>
        </w:rPr>
        <w:t xml:space="preserve"> and </w:t>
      </w:r>
      <w:proofErr w:type="spellStart"/>
      <w:r w:rsidRPr="004F7971">
        <w:rPr>
          <w:rFonts w:ascii="Constantia" w:hAnsi="Constantia" w:cs="Arial"/>
          <w:i/>
        </w:rPr>
        <w:t>Otocyon</w:t>
      </w:r>
      <w:proofErr w:type="spellEnd"/>
      <w:r w:rsidRPr="004F7971">
        <w:rPr>
          <w:rFonts w:ascii="Constantia" w:hAnsi="Constantia" w:cs="Arial"/>
        </w:rPr>
        <w:t xml:space="preserve">), were not at all detected except at a water source. This shows the importance of including a water source when attempting to provide an inventory for an environment that includes one.  </w:t>
      </w:r>
    </w:p>
    <w:p w:rsidR="00566CA2" w:rsidRPr="004F7971" w:rsidRDefault="00566CA2" w:rsidP="00566CA2">
      <w:pPr>
        <w:rPr>
          <w:rFonts w:ascii="Constantia" w:hAnsi="Constantia" w:cs="Arial"/>
        </w:rPr>
      </w:pPr>
      <w:r w:rsidRPr="004F7971">
        <w:rPr>
          <w:rFonts w:ascii="Constantia" w:hAnsi="Constantia" w:cs="Arial"/>
        </w:rPr>
        <w:t xml:space="preserve">With this knowledge, the use of camera traps along a non-perennial river can provide a useful representation of the environment. There are, however, no known camera trap studies published on non-perennial rivers in South Africa. </w:t>
      </w:r>
    </w:p>
    <w:p w:rsidR="00566CA2" w:rsidRPr="004F7971" w:rsidRDefault="00566CA2" w:rsidP="00566CA2">
      <w:pPr>
        <w:rPr>
          <w:rFonts w:ascii="Constantia" w:hAnsi="Constantia" w:cs="Arial"/>
        </w:rPr>
      </w:pPr>
      <w:r w:rsidRPr="004F7971">
        <w:rPr>
          <w:rFonts w:ascii="Constantia" w:hAnsi="Constantia" w:cs="Arial"/>
        </w:rPr>
        <w:t>The study site is within the Klein Karoo, and projections show that water demand will continue to increase for this area as well as South Africa as a whole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This makes it an ideal location for one of the first studies on the mammalian wildlife component of a non-perennial river. The aim of this project is to </w:t>
      </w:r>
      <w:r w:rsidRPr="004F7971">
        <w:rPr>
          <w:rFonts w:ascii="Constantia" w:hAnsi="Constantia" w:cs="Arial"/>
        </w:rPr>
        <w:lastRenderedPageBreak/>
        <w:t xml:space="preserve">investigate the use of pools by the terrestrial mammals of the </w:t>
      </w:r>
      <w:proofErr w:type="spellStart"/>
      <w:r w:rsidRPr="004F7971">
        <w:rPr>
          <w:rFonts w:ascii="Constantia" w:hAnsi="Constantia" w:cs="Arial"/>
        </w:rPr>
        <w:t>Prins</w:t>
      </w:r>
      <w:proofErr w:type="spellEnd"/>
      <w:r w:rsidRPr="004F7971">
        <w:rPr>
          <w:rFonts w:ascii="Constantia" w:hAnsi="Constantia" w:cs="Arial"/>
        </w:rPr>
        <w:t xml:space="preserve"> River. The objectives of this study are thus:</w:t>
      </w:r>
    </w:p>
    <w:p w:rsidR="00566CA2" w:rsidRPr="004F7971" w:rsidRDefault="00566CA2" w:rsidP="00566CA2">
      <w:pPr>
        <w:pStyle w:val="ListParagraph"/>
        <w:numPr>
          <w:ilvl w:val="0"/>
          <w:numId w:val="1"/>
        </w:numPr>
        <w:rPr>
          <w:rFonts w:ascii="Constantia" w:hAnsi="Constantia" w:cs="Arial"/>
        </w:rPr>
      </w:pPr>
      <w:r w:rsidRPr="004F7971">
        <w:rPr>
          <w:rFonts w:ascii="Constantia" w:hAnsi="Constantia" w:cs="Arial"/>
        </w:rPr>
        <w:t xml:space="preserve">Firstly, to establish an inventory of terrestrial mammals that occur along the </w:t>
      </w:r>
      <w:proofErr w:type="spellStart"/>
      <w:r w:rsidRPr="004F7971">
        <w:rPr>
          <w:rFonts w:ascii="Constantia" w:hAnsi="Constantia" w:cs="Arial"/>
        </w:rPr>
        <w:t>Prins</w:t>
      </w:r>
      <w:proofErr w:type="spellEnd"/>
      <w:r w:rsidRPr="004F7971">
        <w:rPr>
          <w:rFonts w:ascii="Constantia" w:hAnsi="Constantia" w:cs="Arial"/>
        </w:rPr>
        <w:t xml:space="preserve"> River</w:t>
      </w:r>
    </w:p>
    <w:p w:rsidR="00566CA2" w:rsidRPr="004F7971" w:rsidRDefault="00566CA2" w:rsidP="00566CA2">
      <w:pPr>
        <w:pStyle w:val="ListParagraph"/>
        <w:numPr>
          <w:ilvl w:val="0"/>
          <w:numId w:val="1"/>
        </w:numPr>
        <w:rPr>
          <w:rFonts w:ascii="Constantia" w:hAnsi="Constantia" w:cs="Arial"/>
        </w:rPr>
      </w:pPr>
      <w:r w:rsidRPr="004F7971">
        <w:rPr>
          <w:rFonts w:ascii="Constantia" w:hAnsi="Constantia" w:cs="Arial"/>
        </w:rPr>
        <w:t xml:space="preserve"> Document the assemblages of terrestrial mammals that are directly and indirectly affected by the presence of pools</w:t>
      </w:r>
    </w:p>
    <w:p w:rsidR="00566CA2" w:rsidRPr="004F7971" w:rsidRDefault="00566CA2" w:rsidP="00566CA2">
      <w:pPr>
        <w:pStyle w:val="ListParagraph"/>
        <w:numPr>
          <w:ilvl w:val="0"/>
          <w:numId w:val="1"/>
        </w:numPr>
        <w:rPr>
          <w:rFonts w:ascii="Constantia" w:hAnsi="Constantia" w:cs="Arial"/>
        </w:rPr>
      </w:pPr>
      <w:r w:rsidRPr="004F7971">
        <w:rPr>
          <w:rFonts w:ascii="Constantia" w:hAnsi="Constantia" w:cs="Arial"/>
        </w:rPr>
        <w:t xml:space="preserve">Examining diurnal variation in detection of terrestrial mammals </w:t>
      </w:r>
    </w:p>
    <w:p w:rsidR="00566CA2" w:rsidRPr="004F7971" w:rsidRDefault="00566CA2" w:rsidP="00566CA2">
      <w:pPr>
        <w:pStyle w:val="ListParagraph"/>
        <w:numPr>
          <w:ilvl w:val="0"/>
          <w:numId w:val="1"/>
        </w:numPr>
        <w:rPr>
          <w:rFonts w:ascii="Constantia" w:hAnsi="Constantia" w:cs="Arial"/>
        </w:rPr>
      </w:pPr>
      <w:r w:rsidRPr="004F7971">
        <w:rPr>
          <w:rFonts w:ascii="Constantia" w:hAnsi="Constantia" w:cs="Arial"/>
        </w:rPr>
        <w:t xml:space="preserve">Furthermore, camera efficiency will be tested through the use of motion-triggered images and images taken at timed intervals </w:t>
      </w:r>
    </w:p>
    <w:p w:rsidR="00566CA2" w:rsidRPr="004F7971" w:rsidRDefault="00566CA2" w:rsidP="00566CA2">
      <w:pPr>
        <w:pStyle w:val="ListParagraph"/>
        <w:numPr>
          <w:ilvl w:val="0"/>
          <w:numId w:val="1"/>
        </w:numPr>
        <w:rPr>
          <w:rFonts w:ascii="Constantia" w:hAnsi="Constantia" w:cs="Arial"/>
        </w:rPr>
      </w:pPr>
      <w:r w:rsidRPr="004F7971">
        <w:rPr>
          <w:rFonts w:ascii="Constantia" w:hAnsi="Constantia" w:cs="Arial"/>
        </w:rPr>
        <w:t>Finally, the project aims to record the changes in fluctuations in surface-water availability and the effects of this on the detection of individual animals</w:t>
      </w:r>
    </w:p>
    <w:p w:rsidR="00566CA2" w:rsidRPr="004F7971" w:rsidRDefault="00566CA2" w:rsidP="00566CA2">
      <w:pPr>
        <w:rPr>
          <w:rFonts w:ascii="Constantia" w:hAnsi="Constantia" w:cs="Arial"/>
        </w:rPr>
      </w:pPr>
      <w:r w:rsidRPr="004F7971">
        <w:rPr>
          <w:rFonts w:ascii="Constantia" w:hAnsi="Constantia" w:cs="Arial"/>
        </w:rPr>
        <w:t xml:space="preserve">This study will provide the first documented inventory of the mammals found at the non-perennial </w:t>
      </w:r>
      <w:proofErr w:type="spellStart"/>
      <w:r w:rsidRPr="004F7971">
        <w:rPr>
          <w:rFonts w:ascii="Constantia" w:hAnsi="Constantia" w:cs="Arial"/>
        </w:rPr>
        <w:t>Prins</w:t>
      </w:r>
      <w:proofErr w:type="spellEnd"/>
      <w:r w:rsidRPr="004F7971">
        <w:rPr>
          <w:rFonts w:ascii="Constantia" w:hAnsi="Constantia" w:cs="Arial"/>
        </w:rPr>
        <w:t xml:space="preserve"> River, taking place along three locations along the </w:t>
      </w:r>
      <w:proofErr w:type="spellStart"/>
      <w:r w:rsidRPr="004F7971">
        <w:rPr>
          <w:rFonts w:ascii="Constantia" w:hAnsi="Constantia" w:cs="Arial"/>
        </w:rPr>
        <w:t>Prins</w:t>
      </w:r>
      <w:proofErr w:type="spellEnd"/>
      <w:r w:rsidRPr="004F7971">
        <w:rPr>
          <w:rFonts w:ascii="Constantia" w:hAnsi="Constantia" w:cs="Arial"/>
        </w:rPr>
        <w:t xml:space="preserve"> River, along a gradient of pool water availability. </w:t>
      </w:r>
    </w:p>
    <w:p w:rsidR="00566CA2" w:rsidRPr="004F7971" w:rsidRDefault="00566CA2" w:rsidP="00566CA2">
      <w:pPr>
        <w:rPr>
          <w:rFonts w:ascii="Constantia" w:hAnsi="Constantia" w:cs="Arial"/>
        </w:rPr>
      </w:pPr>
      <w:r w:rsidRPr="004F7971">
        <w:rPr>
          <w:rFonts w:ascii="Constantia" w:hAnsi="Constantia" w:cs="Arial"/>
        </w:rPr>
        <w:t>The study is a component of the research undertaken by the multidisciplinary Non-Perennial Rivers Research Programme, a project led by the Institute of Water Sciences that is concentrating on understanding the relationships between river flow, ecosystem characteristics and services provided by non-perennial rivers. This research can then be used to facilitate decision making and management of non-perennial rivers.</w:t>
      </w:r>
    </w:p>
    <w:p w:rsidR="003538E3" w:rsidRPr="008052FD" w:rsidRDefault="003538E3" w:rsidP="009D1F9B">
      <w:pPr>
        <w:rPr>
          <w:rFonts w:ascii="Constantia" w:hAnsi="Constantia"/>
        </w:rPr>
      </w:pPr>
    </w:p>
    <w:p w:rsidR="003538E3" w:rsidRPr="008052FD" w:rsidRDefault="0075657A" w:rsidP="009D1F9B">
      <w:pPr>
        <w:rPr>
          <w:rFonts w:ascii="Constantia" w:hAnsi="Constantia"/>
        </w:rPr>
      </w:pPr>
      <w:r w:rsidRPr="008052FD">
        <w:rPr>
          <w:rFonts w:ascii="Constantia" w:hAnsi="Constantia"/>
        </w:rPr>
        <w:br w:type="page"/>
      </w:r>
    </w:p>
    <w:p w:rsidR="003538E3" w:rsidRPr="008052FD" w:rsidRDefault="0075657A" w:rsidP="009D1F9B">
      <w:pPr>
        <w:pStyle w:val="Heading1"/>
        <w:rPr>
          <w:rFonts w:ascii="Constantia" w:hAnsi="Constantia"/>
        </w:rPr>
      </w:pPr>
      <w:bookmarkStart w:id="10" w:name="_Toc24898509"/>
      <w:r w:rsidRPr="008052FD">
        <w:rPr>
          <w:rFonts w:ascii="Constantia" w:hAnsi="Constantia"/>
        </w:rPr>
        <w:lastRenderedPageBreak/>
        <w:t>Methods and Materials</w:t>
      </w:r>
      <w:bookmarkEnd w:id="10"/>
    </w:p>
    <w:p w:rsidR="003538E3" w:rsidRPr="008052FD" w:rsidRDefault="0075657A" w:rsidP="009D1F9B">
      <w:pPr>
        <w:pStyle w:val="Heading2"/>
        <w:rPr>
          <w:rFonts w:ascii="Constantia" w:hAnsi="Constantia"/>
        </w:rPr>
      </w:pPr>
      <w:bookmarkStart w:id="11" w:name="_Toc24898510"/>
      <w:r w:rsidRPr="008052FD">
        <w:rPr>
          <w:rFonts w:ascii="Constantia" w:hAnsi="Constantia"/>
        </w:rPr>
        <w:t>Study area</w:t>
      </w:r>
      <w:bookmarkEnd w:id="11"/>
      <w:r w:rsidRPr="008052FD">
        <w:rPr>
          <w:rFonts w:ascii="Constantia" w:hAnsi="Constantia"/>
        </w:rPr>
        <w:t xml:space="preserve"> </w:t>
      </w:r>
    </w:p>
    <w:p w:rsidR="00566CA2" w:rsidRPr="004F7971" w:rsidRDefault="00566CA2" w:rsidP="00566CA2">
      <w:pPr>
        <w:rPr>
          <w:rFonts w:ascii="Constantia" w:hAnsi="Constantia" w:cs="Arial"/>
        </w:rPr>
      </w:pPr>
      <w:r w:rsidRPr="004F7971">
        <w:rPr>
          <w:rFonts w:ascii="Constantia" w:hAnsi="Constantia" w:cs="Arial"/>
        </w:rPr>
        <w:t>The area known as the Klein Karoo occurs in the Western Cape, South Africa (Figure 1). It is known for its semi-arid climate which is where three separate biomes (</w:t>
      </w:r>
      <w:proofErr w:type="spellStart"/>
      <w:r w:rsidRPr="004F7971">
        <w:rPr>
          <w:rFonts w:ascii="Constantia" w:hAnsi="Constantia" w:cs="Arial"/>
        </w:rPr>
        <w:t>Fynbos</w:t>
      </w:r>
      <w:proofErr w:type="spellEnd"/>
      <w:r w:rsidRPr="004F7971">
        <w:rPr>
          <w:rFonts w:ascii="Constantia" w:hAnsi="Constantia" w:cs="Arial"/>
        </w:rPr>
        <w:t xml:space="preserve">, Succulent Karoo and Subtropical Thicket) meet </w:t>
      </w:r>
      <w:r w:rsidRPr="004F7971">
        <w:rPr>
          <w:rFonts w:ascii="Constantia" w:hAnsi="Constantia" w:cs="Arial"/>
          <w:highlight w:val="white"/>
        </w:rPr>
        <w:t>(</w:t>
      </w:r>
      <w:proofErr w:type="spellStart"/>
      <w:r w:rsidRPr="004F7971">
        <w:rPr>
          <w:rFonts w:ascii="Constantia" w:hAnsi="Constantia" w:cs="Arial"/>
          <w:highlight w:val="white"/>
        </w:rPr>
        <w:t>Mucina</w:t>
      </w:r>
      <w:proofErr w:type="spellEnd"/>
      <w:r w:rsidRPr="004F7971">
        <w:rPr>
          <w:rFonts w:ascii="Constantia" w:hAnsi="Constantia" w:cs="Arial"/>
          <w:highlight w:val="white"/>
        </w:rPr>
        <w:t xml:space="preserve"> and Rutherford, 2011)</w:t>
      </w:r>
      <w:r w:rsidRPr="004F7971">
        <w:rPr>
          <w:rFonts w:ascii="Constantia" w:hAnsi="Constantia" w:cs="Arial"/>
        </w:rPr>
        <w:t xml:space="preserve">. </w:t>
      </w:r>
      <w:proofErr w:type="gramStart"/>
      <w:r w:rsidRPr="004F7971">
        <w:rPr>
          <w:rFonts w:ascii="Constantia" w:hAnsi="Constantia" w:cs="Arial"/>
        </w:rPr>
        <w:t>This results</w:t>
      </w:r>
      <w:proofErr w:type="gramEnd"/>
      <w:r w:rsidRPr="004F7971">
        <w:rPr>
          <w:rFonts w:ascii="Constantia" w:hAnsi="Constantia" w:cs="Arial"/>
        </w:rPr>
        <w:t xml:space="preserve"> in an ecosystem known for its ecological diversity and indeed, the </w:t>
      </w:r>
      <w:proofErr w:type="spellStart"/>
      <w:r w:rsidRPr="004F7971">
        <w:rPr>
          <w:rFonts w:ascii="Constantia" w:hAnsi="Constantia" w:cs="Arial"/>
        </w:rPr>
        <w:t>Fynbos</w:t>
      </w:r>
      <w:proofErr w:type="spellEnd"/>
      <w:r w:rsidRPr="004F7971">
        <w:rPr>
          <w:rFonts w:ascii="Constantia" w:hAnsi="Constantia" w:cs="Arial"/>
        </w:rPr>
        <w:t xml:space="preserve"> and Succulent Karoo biomes are recognized as global biodiversity hotspots (Driver </w:t>
      </w:r>
      <w:r w:rsidRPr="004F7971">
        <w:rPr>
          <w:rFonts w:ascii="Constantia" w:hAnsi="Constantia" w:cs="Arial"/>
          <w:i/>
        </w:rPr>
        <w:t>et al</w:t>
      </w:r>
      <w:r w:rsidRPr="004F7971">
        <w:rPr>
          <w:rFonts w:ascii="Constantia" w:hAnsi="Constantia" w:cs="Arial"/>
        </w:rPr>
        <w:t xml:space="preserve">., 2003). Despite the importance of this region, a legacy of mismanagement and poor agricultural practices has left the land exploited (Thompson </w:t>
      </w:r>
      <w:r w:rsidRPr="004F7971">
        <w:rPr>
          <w:rFonts w:ascii="Constantia" w:hAnsi="Constantia" w:cs="Arial"/>
          <w:i/>
        </w:rPr>
        <w:t>et al</w:t>
      </w:r>
      <w:r w:rsidRPr="004F7971">
        <w:rPr>
          <w:rFonts w:ascii="Constantia" w:hAnsi="Constantia" w:cs="Arial"/>
        </w:rPr>
        <w:t>., 2005)</w:t>
      </w:r>
      <w:proofErr w:type="gramStart"/>
      <w:r w:rsidRPr="004F7971">
        <w:rPr>
          <w:rFonts w:ascii="Constantia" w:hAnsi="Constantia" w:cs="Arial"/>
        </w:rPr>
        <w:t>.</w:t>
      </w:r>
      <w:proofErr w:type="gramEnd"/>
      <w:r w:rsidRPr="004F7971">
        <w:rPr>
          <w:rFonts w:ascii="Constantia" w:hAnsi="Constantia" w:cs="Arial"/>
        </w:rPr>
        <w:t xml:space="preserve"> The nature of the arid environment means that water is a scarce resource, and indeed, important for further development (Thompson </w:t>
      </w:r>
      <w:r w:rsidRPr="004F7971">
        <w:rPr>
          <w:rFonts w:ascii="Constantia" w:hAnsi="Constantia" w:cs="Arial"/>
          <w:i/>
        </w:rPr>
        <w:t>et al</w:t>
      </w:r>
      <w:r w:rsidRPr="004F7971">
        <w:rPr>
          <w:rFonts w:ascii="Constantia" w:hAnsi="Constantia" w:cs="Arial"/>
        </w:rPr>
        <w:t>., 2005). Climate change is predicted to have an effect on the climate regime, with warmer temperatures predicted, as well as a predicted increase in rainfall in summer months and a decrease in winter months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w:t>
      </w:r>
    </w:p>
    <w:p w:rsidR="003538E3" w:rsidRPr="008052FD" w:rsidRDefault="00566CA2" w:rsidP="00566CA2">
      <w:pPr>
        <w:rPr>
          <w:rFonts w:ascii="Constantia" w:hAnsi="Constantia"/>
        </w:rPr>
      </w:pPr>
      <w:r w:rsidRPr="004F7971">
        <w:rPr>
          <w:rFonts w:ascii="Constantia" w:hAnsi="Constantia" w:cs="Arial"/>
        </w:rPr>
        <w:t xml:space="preserve">The </w:t>
      </w:r>
      <w:proofErr w:type="spellStart"/>
      <w:r w:rsidRPr="004F7971">
        <w:rPr>
          <w:rFonts w:ascii="Constantia" w:hAnsi="Constantia" w:cs="Arial"/>
        </w:rPr>
        <w:t>Prins</w:t>
      </w:r>
      <w:proofErr w:type="spellEnd"/>
      <w:r w:rsidRPr="004F7971">
        <w:rPr>
          <w:rFonts w:ascii="Constantia" w:hAnsi="Constantia" w:cs="Arial"/>
        </w:rPr>
        <w:t xml:space="preserve"> River is a tributary of the </w:t>
      </w:r>
      <w:proofErr w:type="spellStart"/>
      <w:r w:rsidRPr="004F7971">
        <w:rPr>
          <w:rFonts w:ascii="Constantia" w:hAnsi="Constantia" w:cs="Arial"/>
        </w:rPr>
        <w:t>Touws</w:t>
      </w:r>
      <w:proofErr w:type="spellEnd"/>
      <w:r w:rsidRPr="004F7971">
        <w:rPr>
          <w:rFonts w:ascii="Constantia" w:hAnsi="Constantia" w:cs="Arial"/>
        </w:rPr>
        <w:t xml:space="preserve"> River, one that has persisting pools that are not frequently connected to the larger river network. There is a need to investigate the significance of these pools in supporting the faunal component as Jacobson (1997) noted that non-perennial water sources support certain animal species in arid environments. These pools subsist even when the river stops flowing, and are thus sources of water. The study site is known for variable summer rainfall, with major floods expected at unpredictable intervals. It has a low rainfall (100-250mm yr</w:t>
      </w:r>
      <w:r w:rsidRPr="004F7971">
        <w:rPr>
          <w:rFonts w:ascii="Constantia" w:hAnsi="Constantia" w:cs="Arial"/>
          <w:vertAlign w:val="superscript"/>
        </w:rPr>
        <w:t>-1</w:t>
      </w:r>
      <w:r w:rsidRPr="004F7971">
        <w:rPr>
          <w:rFonts w:ascii="Constantia" w:hAnsi="Constantia" w:cs="Arial"/>
        </w:rPr>
        <w:t xml:space="preserve">), mean summer </w:t>
      </w:r>
      <w:r w:rsidRPr="004F7971">
        <w:rPr>
          <w:rFonts w:ascii="Constantia" w:hAnsi="Constantia" w:cs="Arial"/>
        </w:rPr>
        <w:lastRenderedPageBreak/>
        <w:t>temperatures &gt;30°C and mean winter temperature of 4-8°C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As identified by </w:t>
      </w:r>
      <w:proofErr w:type="spellStart"/>
      <w:r w:rsidRPr="004F7971">
        <w:rPr>
          <w:rFonts w:ascii="Constantia" w:hAnsi="Constantia" w:cs="Arial"/>
        </w:rPr>
        <w:t>Maitre</w:t>
      </w:r>
      <w:proofErr w:type="spellEnd"/>
      <w:r w:rsidRPr="004F7971">
        <w:rPr>
          <w:rFonts w:ascii="Constantia" w:hAnsi="Constantia" w:cs="Arial"/>
          <w:i/>
        </w:rPr>
        <w:t xml:space="preserve"> et al</w:t>
      </w:r>
      <w:r w:rsidRPr="004F7971">
        <w:rPr>
          <w:rFonts w:ascii="Constantia" w:hAnsi="Constantia" w:cs="Arial"/>
        </w:rPr>
        <w:t>. (2009), there is a lack of information on water systems in the Klein Karoo.</w:t>
      </w:r>
    </w:p>
    <w:p w:rsidR="003538E3" w:rsidRPr="008052FD" w:rsidRDefault="0075657A" w:rsidP="009D1F9B">
      <w:pPr>
        <w:spacing w:after="0" w:line="240" w:lineRule="auto"/>
        <w:jc w:val="center"/>
        <w:rPr>
          <w:rFonts w:ascii="Constantia" w:hAnsi="Constantia"/>
        </w:rPr>
      </w:pPr>
      <w:r w:rsidRPr="008052FD">
        <w:rPr>
          <w:rFonts w:ascii="Constantia" w:hAnsi="Constantia"/>
        </w:rPr>
        <w:br w:type="page"/>
      </w:r>
    </w:p>
    <w:p w:rsidR="003538E3" w:rsidRPr="008052FD" w:rsidRDefault="0075657A" w:rsidP="009D1F9B">
      <w:pPr>
        <w:spacing w:after="0" w:line="240" w:lineRule="auto"/>
        <w:jc w:val="center"/>
        <w:rPr>
          <w:rFonts w:ascii="Constantia" w:hAnsi="Constantia"/>
        </w:rPr>
      </w:pPr>
      <w:r w:rsidRPr="008052FD">
        <w:rPr>
          <w:rFonts w:ascii="Constantia" w:hAnsi="Constantia"/>
          <w:noProof/>
          <w:lang w:val="en-US"/>
        </w:rPr>
        <w:lastRenderedPageBreak/>
        <w:drawing>
          <wp:inline distT="114300" distB="114300" distL="114300" distR="114300" wp14:anchorId="7B4C3219" wp14:editId="352AED42">
            <wp:extent cx="5273887" cy="7167563"/>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5273887" cy="7167563"/>
                    </a:xfrm>
                    <a:prstGeom prst="rect">
                      <a:avLst/>
                    </a:prstGeom>
                    <a:ln/>
                  </pic:spPr>
                </pic:pic>
              </a:graphicData>
            </a:graphic>
          </wp:inline>
        </w:drawing>
      </w:r>
    </w:p>
    <w:tbl>
      <w:tblPr>
        <w:tblStyle w:val="a"/>
        <w:tblW w:w="10215" w:type="dxa"/>
        <w:tblInd w:w="-620" w:type="dxa"/>
        <w:tblLayout w:type="fixed"/>
        <w:tblLook w:val="0600" w:firstRow="0" w:lastRow="0" w:firstColumn="0" w:lastColumn="0" w:noHBand="1" w:noVBand="1"/>
      </w:tblPr>
      <w:tblGrid>
        <w:gridCol w:w="10215"/>
      </w:tblGrid>
      <w:tr w:rsidR="003538E3" w:rsidRPr="008052FD" w:rsidTr="009D1F9B">
        <w:trPr>
          <w:trHeight w:val="1348"/>
        </w:trPr>
        <w:tc>
          <w:tcPr>
            <w:tcW w:w="10215" w:type="dxa"/>
            <w:shd w:val="clear" w:color="auto" w:fill="auto"/>
            <w:tcMar>
              <w:top w:w="100" w:type="dxa"/>
              <w:left w:w="100" w:type="dxa"/>
              <w:bottom w:w="100" w:type="dxa"/>
              <w:right w:w="100" w:type="dxa"/>
            </w:tcMar>
          </w:tcPr>
          <w:p w:rsidR="003538E3" w:rsidRPr="008052FD" w:rsidRDefault="0075657A" w:rsidP="009D1F9B">
            <w:pPr>
              <w:spacing w:after="0" w:line="360" w:lineRule="auto"/>
              <w:ind w:right="-210"/>
              <w:rPr>
                <w:rFonts w:ascii="Constantia" w:hAnsi="Constantia"/>
              </w:rPr>
            </w:pPr>
            <w:r w:rsidRPr="008052FD">
              <w:rPr>
                <w:rFonts w:ascii="Constantia" w:hAnsi="Constantia"/>
                <w:b/>
              </w:rPr>
              <w:t xml:space="preserve">Figure 1: Study area and location of camera trap stations, located along the </w:t>
            </w:r>
            <w:proofErr w:type="spellStart"/>
            <w:r w:rsidRPr="008052FD">
              <w:rPr>
                <w:rFonts w:ascii="Constantia" w:hAnsi="Constantia"/>
                <w:b/>
              </w:rPr>
              <w:t>Prins</w:t>
            </w:r>
            <w:proofErr w:type="spellEnd"/>
            <w:r w:rsidRPr="008052FD">
              <w:rPr>
                <w:rFonts w:ascii="Constantia" w:hAnsi="Constantia"/>
                <w:b/>
              </w:rPr>
              <w:t xml:space="preserve"> River, a tributary of the </w:t>
            </w:r>
            <w:proofErr w:type="spellStart"/>
            <w:r w:rsidRPr="008052FD">
              <w:rPr>
                <w:rFonts w:ascii="Constantia" w:hAnsi="Constantia"/>
                <w:b/>
              </w:rPr>
              <w:t>Touws</w:t>
            </w:r>
            <w:proofErr w:type="spellEnd"/>
            <w:r w:rsidRPr="008052FD">
              <w:rPr>
                <w:rFonts w:ascii="Constantia" w:hAnsi="Constantia"/>
                <w:b/>
              </w:rPr>
              <w:t xml:space="preserve"> River and showing the location of the Klein Karoo in South Africa (inset) </w:t>
            </w:r>
            <w:r w:rsidRPr="008052FD">
              <w:rPr>
                <w:rFonts w:ascii="Constantia" w:hAnsi="Constantia"/>
              </w:rPr>
              <w:t>(Source: M Grenfell)</w:t>
            </w:r>
          </w:p>
        </w:tc>
      </w:tr>
    </w:tbl>
    <w:p w:rsidR="003538E3" w:rsidRPr="008052FD" w:rsidRDefault="0075657A" w:rsidP="009D1F9B">
      <w:pPr>
        <w:pStyle w:val="Heading2"/>
        <w:rPr>
          <w:rFonts w:ascii="Constantia" w:hAnsi="Constantia"/>
        </w:rPr>
      </w:pPr>
      <w:bookmarkStart w:id="12" w:name="_Toc24898511"/>
      <w:r w:rsidRPr="008052FD">
        <w:rPr>
          <w:rFonts w:ascii="Constantia" w:hAnsi="Constantia"/>
        </w:rPr>
        <w:lastRenderedPageBreak/>
        <w:t>Survey design</w:t>
      </w:r>
      <w:bookmarkEnd w:id="12"/>
    </w:p>
    <w:p w:rsidR="00566CA2" w:rsidRDefault="00566CA2" w:rsidP="00566CA2">
      <w:pPr>
        <w:rPr>
          <w:rFonts w:ascii="Constantia" w:hAnsi="Constantia" w:cs="Arial"/>
        </w:rPr>
      </w:pPr>
      <w:r w:rsidRPr="004F7971">
        <w:rPr>
          <w:rFonts w:ascii="Constantia" w:hAnsi="Constantia" w:cs="Arial"/>
        </w:rPr>
        <w:t>A camera trap survey was carried out from 20</w:t>
      </w:r>
      <w:r w:rsidRPr="004F7971">
        <w:rPr>
          <w:rFonts w:ascii="Constantia" w:hAnsi="Constantia" w:cs="Arial"/>
          <w:vertAlign w:val="superscript"/>
        </w:rPr>
        <w:t>th</w:t>
      </w:r>
      <w:r w:rsidRPr="004F7971">
        <w:rPr>
          <w:rFonts w:ascii="Constantia" w:hAnsi="Constantia" w:cs="Arial"/>
        </w:rPr>
        <w:t xml:space="preserve"> April 2017 to 21</w:t>
      </w:r>
      <w:r w:rsidRPr="004F7971">
        <w:rPr>
          <w:rFonts w:ascii="Constantia" w:hAnsi="Constantia" w:cs="Arial"/>
          <w:vertAlign w:val="superscript"/>
        </w:rPr>
        <w:t>st</w:t>
      </w:r>
      <w:r w:rsidRPr="004F7971">
        <w:rPr>
          <w:rFonts w:ascii="Constantia" w:hAnsi="Constantia" w:cs="Arial"/>
        </w:rPr>
        <w:t xml:space="preserve"> June 2018 along the </w:t>
      </w:r>
      <w:proofErr w:type="spellStart"/>
      <w:r w:rsidRPr="004F7971">
        <w:rPr>
          <w:rFonts w:ascii="Constantia" w:hAnsi="Constantia" w:cs="Arial"/>
        </w:rPr>
        <w:t>Prins</w:t>
      </w:r>
      <w:proofErr w:type="spellEnd"/>
      <w:r w:rsidRPr="004F7971">
        <w:rPr>
          <w:rFonts w:ascii="Constantia" w:hAnsi="Constantia" w:cs="Arial"/>
        </w:rPr>
        <w:t xml:space="preserve"> River. It spanned 2.4km in total. Locations chosen were specifically targeted at naturally-</w:t>
      </w:r>
      <w:proofErr w:type="spellStart"/>
      <w:r w:rsidRPr="004F7971">
        <w:rPr>
          <w:rFonts w:ascii="Constantia" w:hAnsi="Constantia" w:cs="Arial"/>
        </w:rPr>
        <w:t>occuring</w:t>
      </w:r>
      <w:proofErr w:type="spellEnd"/>
      <w:r w:rsidRPr="004F7971">
        <w:rPr>
          <w:rFonts w:ascii="Constantia" w:hAnsi="Constantia" w:cs="Arial"/>
        </w:rPr>
        <w:t xml:space="preserve"> pools in the river. The survey included three sites, selected by the project coordinators and therefore beyond the control of this thesis project. The first camera (NPR1) was placed at a pool filled with water for the duration of the study (Figure 1, Frame B</w:t>
      </w:r>
      <w:proofErr w:type="gramStart"/>
      <w:r w:rsidRPr="004F7971">
        <w:rPr>
          <w:rFonts w:ascii="Constantia" w:hAnsi="Constantia" w:cs="Arial"/>
        </w:rPr>
        <w:t>) ,</w:t>
      </w:r>
      <w:proofErr w:type="gramEnd"/>
      <w:r w:rsidRPr="004F7971">
        <w:rPr>
          <w:rFonts w:ascii="Constantia" w:hAnsi="Constantia" w:cs="Arial"/>
        </w:rPr>
        <w:t xml:space="preserve"> with the other two cameras (NPR2 &amp; NPR3) situated at sites without perpetual water (Figure 1 Frame C). The total duration of the survey was 427 days. Bushnell cameras (Bushnell Outdoor Products, Overland Park, KS, USA) were set to capture photographs every hour, as well as whenever they were triggered by motion. Date, time and temperature were automatically stamped onto each photograph. After the first interval (Table 2), the camera at the permanent pool was set only to take photographs by motion-trigger.</w:t>
      </w:r>
      <w:r w:rsidRPr="004F7971">
        <w:rPr>
          <w:rFonts w:ascii="Constantia" w:hAnsi="Constantia" w:cs="Arial"/>
          <w:b/>
        </w:rPr>
        <w:t xml:space="preserve"> </w:t>
      </w:r>
      <w:r w:rsidRPr="004F7971">
        <w:rPr>
          <w:rFonts w:ascii="Constantia" w:hAnsi="Constantia" w:cs="Arial"/>
        </w:rPr>
        <w:t xml:space="preserve">Cameras were operating 24 hours a day and batteries were checked and replaced three times over the course of the study. </w:t>
      </w:r>
    </w:p>
    <w:p w:rsidR="00566CA2" w:rsidRPr="004F7971" w:rsidRDefault="00566CA2" w:rsidP="00566CA2">
      <w:pPr>
        <w:spacing w:after="0" w:line="360" w:lineRule="auto"/>
        <w:jc w:val="center"/>
        <w:rPr>
          <w:rFonts w:ascii="Constantia" w:hAnsi="Constantia" w:cs="Arial"/>
        </w:rPr>
      </w:pPr>
      <w:r>
        <w:rPr>
          <w:rFonts w:ascii="Constantia" w:hAnsi="Constantia" w:cs="Arial"/>
          <w:noProof/>
          <w:lang w:val="en-US"/>
        </w:rPr>
        <w:lastRenderedPageBreak/>
        <w:drawing>
          <wp:inline distT="0" distB="0" distL="0" distR="0" wp14:anchorId="73E5BEC7" wp14:editId="4FD4DBF1">
            <wp:extent cx="5876925" cy="7992243"/>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_site_description_final.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82558" cy="7999904"/>
                    </a:xfrm>
                    <a:prstGeom prst="rect">
                      <a:avLst/>
                    </a:prstGeom>
                  </pic:spPr>
                </pic:pic>
              </a:graphicData>
            </a:graphic>
          </wp:inline>
        </w:drawing>
      </w:r>
      <w:r w:rsidRPr="00566CA2">
        <w:rPr>
          <w:rFonts w:ascii="Constantia" w:hAnsi="Constantia" w:cs="Arial"/>
          <w:b/>
        </w:rPr>
        <w:t xml:space="preserve">Figure </w:t>
      </w:r>
      <w:r>
        <w:rPr>
          <w:rFonts w:ascii="Constantia" w:hAnsi="Constantia" w:cs="Arial"/>
          <w:b/>
        </w:rPr>
        <w:t>2</w:t>
      </w:r>
      <w:r w:rsidRPr="00566CA2">
        <w:rPr>
          <w:rFonts w:ascii="Constantia" w:hAnsi="Constantia" w:cs="Arial"/>
          <w:b/>
        </w:rPr>
        <w:t>: Study location of (A) Camera NPR1. (B) Camera NPR2. (C) Camera NPR3.</w:t>
      </w:r>
    </w:p>
    <w:p w:rsidR="00566CA2" w:rsidRDefault="00566CA2" w:rsidP="00566CA2">
      <w:pPr>
        <w:rPr>
          <w:rFonts w:ascii="Constantia" w:hAnsi="Constantia" w:cs="Arial"/>
        </w:rPr>
      </w:pPr>
      <w:r w:rsidRPr="004F7971">
        <w:rPr>
          <w:rFonts w:ascii="Constantia" w:hAnsi="Constantia" w:cs="Arial"/>
        </w:rPr>
        <w:lastRenderedPageBreak/>
        <w:t xml:space="preserve">Camera NPR1 faced north across and slightly upstream of the confluence of the </w:t>
      </w:r>
      <w:proofErr w:type="spellStart"/>
      <w:r w:rsidRPr="004F7971">
        <w:rPr>
          <w:rFonts w:ascii="Constantia" w:hAnsi="Constantia" w:cs="Arial"/>
        </w:rPr>
        <w:t>Prins</w:t>
      </w:r>
      <w:proofErr w:type="spellEnd"/>
      <w:r w:rsidRPr="004F7971">
        <w:rPr>
          <w:rFonts w:ascii="Constantia" w:hAnsi="Constantia" w:cs="Arial"/>
        </w:rPr>
        <w:t xml:space="preserve"> </w:t>
      </w:r>
      <w:r>
        <w:rPr>
          <w:rFonts w:ascii="Constantia" w:hAnsi="Constantia" w:cs="Arial"/>
        </w:rPr>
        <w:t>R</w:t>
      </w:r>
      <w:r w:rsidRPr="004F7971">
        <w:rPr>
          <w:rFonts w:ascii="Constantia" w:hAnsi="Constantia" w:cs="Arial"/>
        </w:rPr>
        <w:t>iver at a large deep pool, with an overhanging f</w:t>
      </w:r>
      <w:r w:rsidR="007A4865">
        <w:rPr>
          <w:rFonts w:ascii="Constantia" w:hAnsi="Constantia" w:cs="Arial"/>
        </w:rPr>
        <w:t>ace of sandstone above (</w:t>
      </w:r>
      <w:r>
        <w:rPr>
          <w:rFonts w:ascii="Constantia" w:hAnsi="Constantia" w:cs="Arial"/>
        </w:rPr>
        <w:t>Figure 2a</w:t>
      </w:r>
      <w:r w:rsidRPr="004F7971">
        <w:rPr>
          <w:rFonts w:ascii="Constantia" w:hAnsi="Constantia" w:cs="Arial"/>
        </w:rPr>
        <w:t xml:space="preserve">). There was sparse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 xml:space="preserve"> on the left bank, according to camera placement. Camera NPR2</w:t>
      </w:r>
      <w:r w:rsidR="007A4865">
        <w:rPr>
          <w:rFonts w:ascii="Constantia" w:hAnsi="Constantia" w:cs="Arial"/>
        </w:rPr>
        <w:t xml:space="preserve"> (Figure 2b)</w:t>
      </w:r>
      <w:r w:rsidRPr="004F7971">
        <w:rPr>
          <w:rFonts w:ascii="Constantia" w:hAnsi="Constantia" w:cs="Arial"/>
        </w:rPr>
        <w:t xml:space="preserve"> was placed at a downstream exit of the canyon at the con</w:t>
      </w:r>
      <w:r>
        <w:rPr>
          <w:rFonts w:ascii="Constantia" w:hAnsi="Constantia" w:cs="Arial"/>
        </w:rPr>
        <w:t xml:space="preserve">fluence of the </w:t>
      </w:r>
      <w:proofErr w:type="spellStart"/>
      <w:r>
        <w:rPr>
          <w:rFonts w:ascii="Constantia" w:hAnsi="Constantia" w:cs="Arial"/>
        </w:rPr>
        <w:t>Prins</w:t>
      </w:r>
      <w:proofErr w:type="spellEnd"/>
      <w:r>
        <w:rPr>
          <w:rFonts w:ascii="Constantia" w:hAnsi="Constantia" w:cs="Arial"/>
        </w:rPr>
        <w:t xml:space="preserve"> and </w:t>
      </w:r>
      <w:proofErr w:type="spellStart"/>
      <w:r>
        <w:rPr>
          <w:rFonts w:ascii="Constantia" w:hAnsi="Constantia" w:cs="Arial"/>
        </w:rPr>
        <w:t>Touws</w:t>
      </w:r>
      <w:proofErr w:type="spellEnd"/>
      <w:r>
        <w:rPr>
          <w:rFonts w:ascii="Constantia" w:hAnsi="Constantia" w:cs="Arial"/>
        </w:rPr>
        <w:t xml:space="preserve"> R</w:t>
      </w:r>
      <w:r w:rsidRPr="004F7971">
        <w:rPr>
          <w:rFonts w:ascii="Constantia" w:hAnsi="Constantia" w:cs="Arial"/>
        </w:rPr>
        <w:t xml:space="preserve">iver at a smaller pool. </w:t>
      </w:r>
      <w:proofErr w:type="gramStart"/>
      <w:r w:rsidRPr="004F7971">
        <w:rPr>
          <w:rFonts w:ascii="Constantia" w:hAnsi="Constantia" w:cs="Arial"/>
        </w:rPr>
        <w:t xml:space="preserve">Dense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i/>
        </w:rPr>
        <w:t xml:space="preserve"> </w:t>
      </w:r>
      <w:proofErr w:type="spellStart"/>
      <w:r w:rsidRPr="004F7971">
        <w:rPr>
          <w:rFonts w:ascii="Constantia" w:hAnsi="Constantia" w:cs="Arial"/>
        </w:rPr>
        <w:t>occured</w:t>
      </w:r>
      <w:proofErr w:type="spellEnd"/>
      <w:r w:rsidRPr="004F7971">
        <w:rPr>
          <w:rFonts w:ascii="Constantia" w:hAnsi="Constantia" w:cs="Arial"/>
        </w:rPr>
        <w:t xml:space="preserve"> on both banks.</w:t>
      </w:r>
      <w:proofErr w:type="gramEnd"/>
      <w:r w:rsidRPr="004F7971">
        <w:rPr>
          <w:rFonts w:ascii="Constantia" w:hAnsi="Constantia" w:cs="Arial"/>
        </w:rPr>
        <w:t xml:space="preserve"> Camera NPR3</w:t>
      </w:r>
      <w:r w:rsidR="007A4865">
        <w:rPr>
          <w:rFonts w:ascii="Constantia" w:hAnsi="Constantia" w:cs="Arial"/>
        </w:rPr>
        <w:t xml:space="preserve"> (Figure 2c)</w:t>
      </w:r>
      <w:r w:rsidRPr="004F7971">
        <w:rPr>
          <w:rFonts w:ascii="Constantia" w:hAnsi="Constantia" w:cs="Arial"/>
        </w:rPr>
        <w:t xml:space="preserve"> was positioned upstream of the confluence of the </w:t>
      </w:r>
      <w:proofErr w:type="spellStart"/>
      <w:r w:rsidRPr="004F7971">
        <w:rPr>
          <w:rFonts w:ascii="Constantia" w:hAnsi="Constantia" w:cs="Arial"/>
        </w:rPr>
        <w:t>Prins</w:t>
      </w:r>
      <w:proofErr w:type="spellEnd"/>
      <w:r w:rsidRPr="004F7971">
        <w:rPr>
          <w:rFonts w:ascii="Constantia" w:hAnsi="Constantia" w:cs="Arial"/>
        </w:rPr>
        <w:t xml:space="preserve"> and </w:t>
      </w:r>
      <w:proofErr w:type="spellStart"/>
      <w:r w:rsidRPr="004F7971">
        <w:rPr>
          <w:rFonts w:ascii="Constantia" w:hAnsi="Constantia" w:cs="Arial"/>
        </w:rPr>
        <w:t>Touws</w:t>
      </w:r>
      <w:proofErr w:type="spellEnd"/>
      <w:r w:rsidRPr="004F7971">
        <w:rPr>
          <w:rFonts w:ascii="Constantia" w:hAnsi="Constantia" w:cs="Arial"/>
        </w:rPr>
        <w:t xml:space="preserve"> rivers</w:t>
      </w:r>
      <w:r>
        <w:rPr>
          <w:rFonts w:ascii="Constantia" w:hAnsi="Constantia" w:cs="Arial"/>
        </w:rPr>
        <w:t>, at a pool</w:t>
      </w:r>
      <w:r w:rsidRPr="004F7971">
        <w:rPr>
          <w:rFonts w:ascii="Constantia" w:hAnsi="Constantia" w:cs="Arial"/>
        </w:rPr>
        <w:t xml:space="preserve"> similar in size to NPR2. Directly facing the camera is dense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 xml:space="preserve"> on the left bank, a </w:t>
      </w:r>
      <w:proofErr w:type="spellStart"/>
      <w:r w:rsidRPr="004F7971">
        <w:rPr>
          <w:rFonts w:ascii="Constantia" w:hAnsi="Constantia" w:cs="Arial"/>
        </w:rPr>
        <w:t>reedbed</w:t>
      </w:r>
      <w:proofErr w:type="spellEnd"/>
      <w:r w:rsidRPr="004F7971">
        <w:rPr>
          <w:rFonts w:ascii="Constantia" w:hAnsi="Constantia" w:cs="Arial"/>
        </w:rPr>
        <w:t xml:space="preserve"> of </w:t>
      </w:r>
      <w:proofErr w:type="spellStart"/>
      <w:r w:rsidRPr="004F7971">
        <w:rPr>
          <w:rFonts w:ascii="Constantia" w:hAnsi="Constantia" w:cs="Arial"/>
          <w:i/>
        </w:rPr>
        <w:t>Phragmites</w:t>
      </w:r>
      <w:proofErr w:type="spellEnd"/>
      <w:r w:rsidRPr="004F7971">
        <w:rPr>
          <w:rFonts w:ascii="Constantia" w:hAnsi="Constantia" w:cs="Arial"/>
          <w:i/>
        </w:rPr>
        <w:t xml:space="preserve"> </w:t>
      </w:r>
      <w:proofErr w:type="spellStart"/>
      <w:r w:rsidRPr="004F7971">
        <w:rPr>
          <w:rFonts w:ascii="Constantia" w:hAnsi="Constantia" w:cs="Arial"/>
          <w:i/>
        </w:rPr>
        <w:t>australis</w:t>
      </w:r>
      <w:proofErr w:type="spellEnd"/>
      <w:r w:rsidRPr="004F7971">
        <w:rPr>
          <w:rFonts w:ascii="Constantia" w:hAnsi="Constantia" w:cs="Arial"/>
          <w:i/>
        </w:rPr>
        <w:t xml:space="preserve"> </w:t>
      </w:r>
      <w:r w:rsidRPr="004F7971">
        <w:rPr>
          <w:rFonts w:ascii="Constantia" w:hAnsi="Constantia" w:cs="Arial"/>
        </w:rPr>
        <w:t xml:space="preserve">at the lower right bank grading into the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w:t>
      </w:r>
    </w:p>
    <w:p w:rsidR="007A4865" w:rsidRPr="004F7971" w:rsidRDefault="007A4865" w:rsidP="00566CA2">
      <w:pPr>
        <w:rPr>
          <w:rFonts w:ascii="Constantia" w:hAnsi="Constantia" w:cs="Arial"/>
        </w:rPr>
      </w:pPr>
    </w:p>
    <w:p w:rsidR="005469CD" w:rsidRDefault="005469CD">
      <w:pPr>
        <w:rPr>
          <w:rFonts w:ascii="Constantia" w:hAnsi="Constantia"/>
          <w:u w:val="single"/>
        </w:rPr>
      </w:pPr>
      <w:r>
        <w:rPr>
          <w:rFonts w:ascii="Constantia" w:hAnsi="Constantia"/>
        </w:rPr>
        <w:br w:type="page"/>
      </w:r>
    </w:p>
    <w:p w:rsidR="003538E3" w:rsidRDefault="0075657A" w:rsidP="005469CD">
      <w:pPr>
        <w:pStyle w:val="Heading2"/>
        <w:rPr>
          <w:rFonts w:ascii="Constantia" w:hAnsi="Constantia"/>
        </w:rPr>
      </w:pPr>
      <w:bookmarkStart w:id="13" w:name="_Toc24898512"/>
      <w:r w:rsidRPr="008052FD">
        <w:rPr>
          <w:rFonts w:ascii="Constantia" w:hAnsi="Constantia"/>
        </w:rPr>
        <w:lastRenderedPageBreak/>
        <w:t>Data analysis</w:t>
      </w:r>
      <w:bookmarkEnd w:id="13"/>
    </w:p>
    <w:p w:rsidR="005469CD" w:rsidRPr="005469CD" w:rsidRDefault="005469CD" w:rsidP="005469CD"/>
    <w:p w:rsidR="00566CA2" w:rsidRPr="004F7971" w:rsidRDefault="00566CA2" w:rsidP="00566CA2">
      <w:pPr>
        <w:rPr>
          <w:rFonts w:ascii="Constantia" w:hAnsi="Constantia" w:cs="Arial"/>
        </w:rPr>
      </w:pPr>
      <w:r w:rsidRPr="004F7971">
        <w:rPr>
          <w:rFonts w:ascii="Constantia" w:hAnsi="Constantia" w:cs="Arial"/>
        </w:rPr>
        <w:t xml:space="preserve">All images were downloaded from SD cards and entered into the software Timelapse2 </w:t>
      </w:r>
      <w:r w:rsidRPr="004F7971">
        <w:rPr>
          <w:rFonts w:ascii="Constantia" w:hAnsi="Constantia" w:cs="Arial"/>
          <w:highlight w:val="white"/>
        </w:rPr>
        <w:t>(Greenberg, Godin and Whittington, 2019)</w:t>
      </w:r>
      <w:r w:rsidRPr="004F7971">
        <w:rPr>
          <w:rFonts w:ascii="Constantia" w:hAnsi="Constantia" w:cs="Arial"/>
        </w:rPr>
        <w:t>, designed for managing camera trap data while maximizing efficiency through rapid data-entry. For each photograph, the station, the temperature, the presence or absence of water, the date and time, and the species detected were recorded. Animals were identified down to species level through the use of Stuarts’ Field Guide to Mammals of Southern Africa (</w:t>
      </w:r>
      <w:proofErr w:type="spellStart"/>
      <w:r w:rsidRPr="004F7971">
        <w:rPr>
          <w:rFonts w:ascii="Constantia" w:hAnsi="Constantia" w:cs="Arial"/>
        </w:rPr>
        <w:t>Struik</w:t>
      </w:r>
      <w:proofErr w:type="spellEnd"/>
      <w:r w:rsidRPr="004F7971">
        <w:rPr>
          <w:rFonts w:ascii="Constantia" w:hAnsi="Constantia" w:cs="Arial"/>
        </w:rPr>
        <w:t xml:space="preserve"> Nature, 2015). Images of </w:t>
      </w:r>
      <w:proofErr w:type="gramStart"/>
      <w:r w:rsidRPr="004F7971">
        <w:rPr>
          <w:rFonts w:ascii="Constantia" w:hAnsi="Constantia" w:cs="Arial"/>
        </w:rPr>
        <w:t>animals</w:t>
      </w:r>
      <w:proofErr w:type="gramEnd"/>
      <w:r w:rsidRPr="004F7971">
        <w:rPr>
          <w:rFonts w:ascii="Constantia" w:hAnsi="Constantia" w:cs="Arial"/>
        </w:rPr>
        <w:t xml:space="preserve"> not identifiable due to lack of clarity were taken into consideration only for detection-based analysis. A relative abundance index (RAI) was calculated as the number of detections per species divided by sampling effort and then multiplied by 100 (thus, a measure of detections per 100 days of camera trapping). It is a common component of many camera trap studies and used for comparable results due to its simple formula, and the way in which it can be used in studies where true abundance would be complex or difficult to calculate </w:t>
      </w:r>
      <w:r w:rsidRPr="004F7971">
        <w:rPr>
          <w:rFonts w:ascii="Constantia" w:hAnsi="Constantia" w:cs="Arial"/>
          <w:highlight w:val="white"/>
        </w:rPr>
        <w:t xml:space="preserve">(Palmer et al., 2018). RAIs can be used as a measure of population. Furthermore, Palmer </w:t>
      </w:r>
      <w:r w:rsidRPr="004F7971">
        <w:rPr>
          <w:rFonts w:ascii="Constantia" w:hAnsi="Constantia" w:cs="Arial"/>
          <w:i/>
          <w:highlight w:val="white"/>
        </w:rPr>
        <w:t>et al</w:t>
      </w:r>
      <w:r w:rsidRPr="004F7971">
        <w:rPr>
          <w:rFonts w:ascii="Constantia" w:hAnsi="Constantia" w:cs="Arial"/>
          <w:highlight w:val="white"/>
        </w:rPr>
        <w:t>. (2018) deduced that even under conditions with potential bias arising from imperfect detections, RAI</w:t>
      </w:r>
      <w:del w:id="14" w:author="Reviewer" w:date="2019-11-16T16:26:00Z">
        <w:r w:rsidRPr="004F7971" w:rsidDel="000B15B9">
          <w:rPr>
            <w:rFonts w:ascii="Constantia" w:hAnsi="Constantia" w:cs="Arial"/>
            <w:highlight w:val="white"/>
          </w:rPr>
          <w:delText>’</w:delText>
        </w:r>
      </w:del>
      <w:r w:rsidRPr="004F7971">
        <w:rPr>
          <w:rFonts w:ascii="Constantia" w:hAnsi="Constantia" w:cs="Arial"/>
          <w:highlight w:val="white"/>
        </w:rPr>
        <w:t>s can predict relative abundance with accuracy</w:t>
      </w:r>
      <w:r w:rsidRPr="004F7971">
        <w:rPr>
          <w:rStyle w:val="CommentReference"/>
          <w:rFonts w:ascii="Constantia" w:hAnsi="Constantia" w:cs="Arial"/>
        </w:rPr>
        <w:t>.</w:t>
      </w:r>
      <w:r w:rsidRPr="004F7971">
        <w:rPr>
          <w:rFonts w:ascii="Constantia" w:hAnsi="Constantia" w:cs="Arial"/>
          <w:highlight w:val="white"/>
        </w:rPr>
        <w:t xml:space="preserve">  </w:t>
      </w:r>
    </w:p>
    <w:p w:rsidR="00566CA2" w:rsidRPr="004F7971" w:rsidRDefault="00566CA2" w:rsidP="00566CA2">
      <w:pPr>
        <w:rPr>
          <w:rFonts w:ascii="Constantia" w:hAnsi="Constantia" w:cs="Arial"/>
        </w:rPr>
      </w:pPr>
      <w:r w:rsidRPr="004F7971">
        <w:rPr>
          <w:rFonts w:ascii="Constantia" w:hAnsi="Constantia" w:cs="Arial"/>
        </w:rPr>
        <w:t>Analyses were carried out in R version 3.5.0 (R Core Team, 2014). Species accumulation curves were plotted using the package vegan (</w:t>
      </w:r>
      <w:proofErr w:type="spellStart"/>
      <w:r w:rsidRPr="004F7971">
        <w:rPr>
          <w:rFonts w:ascii="Constantia" w:hAnsi="Constantia" w:cs="Arial"/>
        </w:rPr>
        <w:t>Oksanen</w:t>
      </w:r>
      <w:proofErr w:type="spellEnd"/>
      <w:r w:rsidRPr="004F7971">
        <w:rPr>
          <w:rFonts w:ascii="Constantia" w:hAnsi="Constantia" w:cs="Arial"/>
        </w:rPr>
        <w:t xml:space="preserve"> et al., 2019). Additionally, I calculated a separate curve for the overall study. This is a measure of the total number of species against the total sampling effort and demonstrates the rate at which new species </w:t>
      </w:r>
      <w:r w:rsidRPr="004F7971">
        <w:rPr>
          <w:rFonts w:ascii="Constantia" w:hAnsi="Constantia" w:cs="Arial"/>
        </w:rPr>
        <w:lastRenderedPageBreak/>
        <w:t xml:space="preserve">are being detected within the sampling site </w:t>
      </w:r>
      <w:r w:rsidRPr="004F7971">
        <w:rPr>
          <w:rFonts w:ascii="Constantia" w:hAnsi="Constantia" w:cs="Arial"/>
          <w:highlight w:val="white"/>
        </w:rPr>
        <w:t>(</w:t>
      </w:r>
      <w:proofErr w:type="spellStart"/>
      <w:r w:rsidRPr="004F7971">
        <w:rPr>
          <w:rFonts w:ascii="Constantia" w:hAnsi="Constantia" w:cs="Arial"/>
          <w:highlight w:val="white"/>
        </w:rPr>
        <w:t>Ugland</w:t>
      </w:r>
      <w:proofErr w:type="spellEnd"/>
      <w:r w:rsidRPr="004F7971">
        <w:rPr>
          <w:rFonts w:ascii="Constantia" w:hAnsi="Constantia" w:cs="Arial"/>
          <w:highlight w:val="white"/>
        </w:rPr>
        <w:t xml:space="preserve">, </w:t>
      </w:r>
      <w:proofErr w:type="spellStart"/>
      <w:r w:rsidRPr="004F7971">
        <w:rPr>
          <w:rFonts w:ascii="Constantia" w:hAnsi="Constantia" w:cs="Arial"/>
          <w:highlight w:val="white"/>
        </w:rPr>
        <w:t>Gray</w:t>
      </w:r>
      <w:proofErr w:type="spellEnd"/>
      <w:r w:rsidRPr="004F7971">
        <w:rPr>
          <w:rFonts w:ascii="Constantia" w:hAnsi="Constantia" w:cs="Arial"/>
          <w:highlight w:val="white"/>
        </w:rPr>
        <w:t xml:space="preserve"> and </w:t>
      </w:r>
      <w:proofErr w:type="spellStart"/>
      <w:r w:rsidRPr="004F7971">
        <w:rPr>
          <w:rFonts w:ascii="Constantia" w:hAnsi="Constantia" w:cs="Arial"/>
          <w:highlight w:val="white"/>
        </w:rPr>
        <w:t>Ellingsen</w:t>
      </w:r>
      <w:proofErr w:type="spellEnd"/>
      <w:r w:rsidRPr="004F7971">
        <w:rPr>
          <w:rFonts w:ascii="Constantia" w:hAnsi="Constantia" w:cs="Arial"/>
          <w:highlight w:val="white"/>
        </w:rPr>
        <w:t>, 2003)</w:t>
      </w:r>
      <w:r w:rsidRPr="004F7971">
        <w:rPr>
          <w:rFonts w:ascii="Constantia" w:hAnsi="Constantia" w:cs="Arial"/>
        </w:rPr>
        <w:t xml:space="preserve">. It allows the comparison of diversity across sites and is able to predict whether an environment has been sampled to an acceptable level of detection. </w:t>
      </w:r>
    </w:p>
    <w:p w:rsidR="000D0C71" w:rsidRDefault="00566CA2" w:rsidP="00566CA2">
      <w:pPr>
        <w:rPr>
          <w:rFonts w:ascii="Constantia" w:hAnsi="Constantia"/>
        </w:rPr>
      </w:pPr>
      <w:r w:rsidRPr="004F7971">
        <w:rPr>
          <w:rFonts w:ascii="Constantia" w:hAnsi="Constantia" w:cs="Arial"/>
        </w:rPr>
        <w:t xml:space="preserve">Analysis of species richness was carried out only on the subset of data with identified species. Photographs taken by motion-trigger were compared with photographs taken at hourly intervals to determine which had a higher detection rate and thus was more efficient and this was done through the use of a </w:t>
      </w:r>
      <w:r w:rsidRPr="004F7971">
        <w:rPr>
          <w:rFonts w:ascii="Constantia" w:hAnsi="Constantia" w:cs="Arial"/>
          <w:i/>
        </w:rPr>
        <w:t>t</w:t>
      </w:r>
      <w:r w:rsidRPr="004F7971">
        <w:rPr>
          <w:rFonts w:ascii="Constantia" w:hAnsi="Constantia" w:cs="Arial"/>
        </w:rPr>
        <w:t xml:space="preserve">-test. In order to investigate the relationship between whether an increase in water availability would result in an increase in species detection, an ANOVA was done of the time comparing detections during periods of water against detections during periods of water absence. A Chi square was done to examine if any difference in visitation occurred before and after a flooding event, such as that occurred in January 2018 (Figure 2). Diurnal variation in species detection was examined visually through the use of histograms generated using the package </w:t>
      </w:r>
      <w:proofErr w:type="spellStart"/>
      <w:r w:rsidRPr="004F7971">
        <w:rPr>
          <w:rFonts w:ascii="Constantia" w:hAnsi="Constantia" w:cs="Arial"/>
        </w:rPr>
        <w:t>camtrapR</w:t>
      </w:r>
      <w:proofErr w:type="spellEnd"/>
      <w:r w:rsidRPr="004F7971">
        <w:rPr>
          <w:rFonts w:ascii="Constantia" w:hAnsi="Constantia" w:cs="Arial"/>
        </w:rPr>
        <w:t xml:space="preserve"> </w:t>
      </w:r>
      <w:r w:rsidRPr="004F7971">
        <w:rPr>
          <w:rFonts w:ascii="Constantia" w:hAnsi="Constantia" w:cs="Arial"/>
          <w:highlight w:val="white"/>
        </w:rPr>
        <w:t>(</w:t>
      </w:r>
      <w:proofErr w:type="spellStart"/>
      <w:r w:rsidRPr="004F7971">
        <w:rPr>
          <w:rFonts w:ascii="Constantia" w:hAnsi="Constantia" w:cs="Arial"/>
          <w:highlight w:val="white"/>
        </w:rPr>
        <w:t>Niedballa</w:t>
      </w:r>
      <w:proofErr w:type="spellEnd"/>
      <w:r w:rsidRPr="004F7971">
        <w:rPr>
          <w:rFonts w:ascii="Constantia" w:hAnsi="Constantia" w:cs="Arial"/>
          <w:highlight w:val="white"/>
        </w:rPr>
        <w:t xml:space="preserve"> et al., 2016)</w:t>
      </w:r>
      <w:r w:rsidRPr="004F7971">
        <w:rPr>
          <w:rFonts w:ascii="Constantia" w:hAnsi="Constantia" w:cs="Arial"/>
        </w:rPr>
        <w:t>.</w:t>
      </w:r>
    </w:p>
    <w:p w:rsidR="003538E3" w:rsidRPr="00064F33" w:rsidRDefault="0075657A" w:rsidP="00064F33">
      <w:r w:rsidRPr="008052FD">
        <w:rPr>
          <w:rFonts w:ascii="Constantia" w:hAnsi="Constantia"/>
        </w:rPr>
        <w:br w:type="page"/>
      </w:r>
    </w:p>
    <w:p w:rsidR="003538E3" w:rsidRPr="008052FD" w:rsidRDefault="0075657A" w:rsidP="009D1F9B">
      <w:pPr>
        <w:pStyle w:val="Heading1"/>
        <w:rPr>
          <w:rFonts w:ascii="Constantia" w:hAnsi="Constantia"/>
        </w:rPr>
      </w:pPr>
      <w:bookmarkStart w:id="15" w:name="_Toc24898513"/>
      <w:r w:rsidRPr="008052FD">
        <w:rPr>
          <w:rFonts w:ascii="Constantia" w:hAnsi="Constantia"/>
        </w:rPr>
        <w:lastRenderedPageBreak/>
        <w:t>Results</w:t>
      </w:r>
      <w:bookmarkEnd w:id="15"/>
    </w:p>
    <w:p w:rsidR="003538E3" w:rsidRPr="008052FD" w:rsidRDefault="00153936" w:rsidP="009D1F9B">
      <w:pPr>
        <w:rPr>
          <w:rFonts w:ascii="Constantia" w:hAnsi="Constantia"/>
        </w:rPr>
      </w:pPr>
      <w:r w:rsidRPr="008052FD">
        <w:rPr>
          <w:rFonts w:ascii="Constantia" w:hAnsi="Constantia"/>
        </w:rPr>
        <w:t xml:space="preserve">The overall </w:t>
      </w:r>
      <w:r w:rsidR="009F7B42" w:rsidRPr="008052FD">
        <w:rPr>
          <w:rFonts w:ascii="Constantia" w:hAnsi="Constantia"/>
        </w:rPr>
        <w:t>number of terrestrial mammal species detected was</w:t>
      </w:r>
      <w:r w:rsidR="0075657A" w:rsidRPr="008052FD">
        <w:rPr>
          <w:rFonts w:ascii="Constantia" w:hAnsi="Constantia"/>
        </w:rPr>
        <w:t xml:space="preserve"> 14, accumulated from a total of 1280 camera trap days across the three sites. Observed false triggers were high, associated with movement of foliage</w:t>
      </w:r>
      <w:r w:rsidR="009F7B42" w:rsidRPr="008052FD">
        <w:rPr>
          <w:rFonts w:ascii="Constantia" w:hAnsi="Constantia"/>
        </w:rPr>
        <w:t xml:space="preserve"> from wind. There were 3</w:t>
      </w:r>
      <w:r w:rsidR="0075657A" w:rsidRPr="008052FD">
        <w:rPr>
          <w:rFonts w:ascii="Constantia" w:hAnsi="Constantia"/>
        </w:rPr>
        <w:t xml:space="preserve"> cases of human activity recorded at two of the sites</w:t>
      </w:r>
      <w:r w:rsidR="009F7B42" w:rsidRPr="008052FD">
        <w:rPr>
          <w:rFonts w:ascii="Constantia" w:hAnsi="Constantia"/>
        </w:rPr>
        <w:t>, and excluded from the analysis</w:t>
      </w:r>
      <w:r w:rsidR="0075657A" w:rsidRPr="008052FD">
        <w:rPr>
          <w:rFonts w:ascii="Constantia" w:hAnsi="Constantia"/>
        </w:rPr>
        <w:t>. While many bird species were captured on camera (141 in tot</w:t>
      </w:r>
      <w:r w:rsidR="009F7B42" w:rsidRPr="008052FD">
        <w:rPr>
          <w:rFonts w:ascii="Constantia" w:hAnsi="Constantia"/>
        </w:rPr>
        <w:t>al), they were excluded from species analysis as this</w:t>
      </w:r>
      <w:r w:rsidR="0075657A" w:rsidRPr="008052FD">
        <w:rPr>
          <w:rFonts w:ascii="Constantia" w:hAnsi="Constantia"/>
        </w:rPr>
        <w:t xml:space="preserve"> camera sensitivity is not designed for a robust study on birds.</w:t>
      </w:r>
    </w:p>
    <w:p w:rsidR="008365FC" w:rsidRDefault="0075657A" w:rsidP="008365FC">
      <w:pPr>
        <w:spacing w:after="0"/>
        <w:rPr>
          <w:rFonts w:ascii="Constantia" w:hAnsi="Constantia"/>
        </w:rPr>
      </w:pPr>
      <w:r w:rsidRPr="008052FD">
        <w:rPr>
          <w:rFonts w:ascii="Constantia" w:hAnsi="Constantia"/>
        </w:rPr>
        <w:t>The fourteen</w:t>
      </w:r>
      <w:r w:rsidR="009F7B42" w:rsidRPr="008052FD">
        <w:rPr>
          <w:rFonts w:ascii="Constantia" w:hAnsi="Constantia"/>
        </w:rPr>
        <w:t xml:space="preserve"> mammal species </w:t>
      </w:r>
      <w:r w:rsidRPr="008052FD">
        <w:rPr>
          <w:rFonts w:ascii="Constantia" w:hAnsi="Constantia"/>
        </w:rPr>
        <w:t>detected</w:t>
      </w:r>
      <w:r w:rsidR="009F7B42" w:rsidRPr="008052FD">
        <w:rPr>
          <w:rFonts w:ascii="Constantia" w:hAnsi="Constantia"/>
        </w:rPr>
        <w:t xml:space="preserve"> were taxonomically diverse and</w:t>
      </w:r>
      <w:r w:rsidRPr="008052FD">
        <w:rPr>
          <w:rFonts w:ascii="Constantia" w:hAnsi="Constantia"/>
        </w:rPr>
        <w:t xml:space="preserve"> span across five orders</w:t>
      </w:r>
      <w:r w:rsidR="009F7B42" w:rsidRPr="008052FD">
        <w:rPr>
          <w:rFonts w:ascii="Constantia" w:hAnsi="Constantia"/>
        </w:rPr>
        <w:t>:</w:t>
      </w:r>
      <w:r w:rsidR="00F33FA6" w:rsidRPr="008052FD">
        <w:rPr>
          <w:rFonts w:ascii="Constantia" w:hAnsi="Constantia"/>
        </w:rPr>
        <w:t xml:space="preserve"> </w:t>
      </w:r>
      <w:proofErr w:type="spellStart"/>
      <w:r w:rsidR="00F33FA6" w:rsidRPr="008052FD">
        <w:rPr>
          <w:rFonts w:ascii="Constantia" w:hAnsi="Constantia"/>
        </w:rPr>
        <w:t>Primata</w:t>
      </w:r>
      <w:proofErr w:type="spellEnd"/>
      <w:r w:rsidR="00F33FA6" w:rsidRPr="008052FD">
        <w:rPr>
          <w:rFonts w:ascii="Constantia" w:hAnsi="Constantia"/>
        </w:rPr>
        <w:t xml:space="preserve">, </w:t>
      </w:r>
      <w:proofErr w:type="spellStart"/>
      <w:r w:rsidR="00F33FA6" w:rsidRPr="008052FD">
        <w:rPr>
          <w:rFonts w:ascii="Constantia" w:hAnsi="Constantia"/>
        </w:rPr>
        <w:t>Carnivora</w:t>
      </w:r>
      <w:proofErr w:type="spellEnd"/>
      <w:r w:rsidR="00F33FA6" w:rsidRPr="008052FD">
        <w:rPr>
          <w:rFonts w:ascii="Constantia" w:hAnsi="Constantia"/>
        </w:rPr>
        <w:t xml:space="preserve">, </w:t>
      </w:r>
      <w:proofErr w:type="spellStart"/>
      <w:r w:rsidR="00F33FA6" w:rsidRPr="008052FD">
        <w:rPr>
          <w:rFonts w:ascii="Constantia" w:hAnsi="Constantia"/>
        </w:rPr>
        <w:t>Rodentia</w:t>
      </w:r>
      <w:proofErr w:type="spellEnd"/>
      <w:r w:rsidR="00F33FA6" w:rsidRPr="008052FD">
        <w:rPr>
          <w:rFonts w:ascii="Constantia" w:hAnsi="Constantia"/>
        </w:rPr>
        <w:t xml:space="preserve">, </w:t>
      </w:r>
      <w:proofErr w:type="spellStart"/>
      <w:r w:rsidR="00F33FA6" w:rsidRPr="008052FD">
        <w:rPr>
          <w:rFonts w:ascii="Constantia" w:hAnsi="Constantia"/>
        </w:rPr>
        <w:t>Ungulata</w:t>
      </w:r>
      <w:proofErr w:type="spellEnd"/>
      <w:r w:rsidR="00F33FA6" w:rsidRPr="008052FD">
        <w:rPr>
          <w:rFonts w:ascii="Constantia" w:hAnsi="Constantia"/>
        </w:rPr>
        <w:t xml:space="preserve"> and </w:t>
      </w:r>
      <w:proofErr w:type="spellStart"/>
      <w:r w:rsidR="00F33FA6" w:rsidRPr="008052FD">
        <w:rPr>
          <w:rFonts w:ascii="Constantia" w:hAnsi="Constantia"/>
        </w:rPr>
        <w:t>Lagomorpha</w:t>
      </w:r>
      <w:proofErr w:type="spellEnd"/>
      <w:r w:rsidR="00F33FA6" w:rsidRPr="008052FD">
        <w:rPr>
          <w:rFonts w:ascii="Constantia" w:hAnsi="Constantia"/>
        </w:rPr>
        <w:t xml:space="preserve"> (Table 1</w:t>
      </w:r>
      <w:r w:rsidR="002A4685">
        <w:rPr>
          <w:rFonts w:ascii="Constantia" w:hAnsi="Constantia"/>
        </w:rPr>
        <w:t>).</w:t>
      </w:r>
      <w:r w:rsidRPr="008052FD">
        <w:rPr>
          <w:rFonts w:ascii="Constantia" w:hAnsi="Constantia"/>
        </w:rPr>
        <w:t xml:space="preserve"> Individual identification was not </w:t>
      </w:r>
      <w:r w:rsidR="00F33FA6" w:rsidRPr="008052FD">
        <w:rPr>
          <w:rFonts w:ascii="Constantia" w:hAnsi="Constantia"/>
        </w:rPr>
        <w:t>within the scope of this study.</w:t>
      </w:r>
      <w:r w:rsidRPr="008052FD">
        <w:rPr>
          <w:rFonts w:ascii="Constantia" w:hAnsi="Constantia"/>
        </w:rPr>
        <w:t xml:space="preserve"> Th</w:t>
      </w:r>
      <w:r w:rsidR="00F33FA6" w:rsidRPr="008052FD">
        <w:rPr>
          <w:rFonts w:ascii="Constantia" w:hAnsi="Constantia"/>
        </w:rPr>
        <w:t>e mammal species most</w:t>
      </w:r>
      <w:r w:rsidRPr="008052FD">
        <w:rPr>
          <w:rFonts w:ascii="Constantia" w:hAnsi="Constantia"/>
        </w:rPr>
        <w:t xml:space="preserve"> photographed were the </w:t>
      </w:r>
      <w:proofErr w:type="spellStart"/>
      <w:r w:rsidRPr="008052FD">
        <w:rPr>
          <w:rFonts w:ascii="Constantia" w:hAnsi="Constantia"/>
        </w:rPr>
        <w:t>Chacma</w:t>
      </w:r>
      <w:proofErr w:type="spellEnd"/>
      <w:r w:rsidRPr="008052FD">
        <w:rPr>
          <w:rFonts w:ascii="Constantia" w:hAnsi="Constantia"/>
        </w:rPr>
        <w:t xml:space="preserve"> baboon (</w:t>
      </w:r>
      <w:proofErr w:type="spellStart"/>
      <w:r w:rsidRPr="008052FD">
        <w:rPr>
          <w:rFonts w:ascii="Constantia" w:hAnsi="Constantia"/>
          <w:i/>
        </w:rPr>
        <w:t>Papio</w:t>
      </w:r>
      <w:proofErr w:type="spellEnd"/>
      <w:r w:rsidRPr="008052FD">
        <w:rPr>
          <w:rFonts w:ascii="Constantia" w:hAnsi="Constantia"/>
          <w:i/>
        </w:rPr>
        <w:t xml:space="preserve"> </w:t>
      </w:r>
      <w:proofErr w:type="spellStart"/>
      <w:r w:rsidRPr="008052FD">
        <w:rPr>
          <w:rFonts w:ascii="Constantia" w:hAnsi="Constantia"/>
          <w:i/>
        </w:rPr>
        <w:t>ursinus</w:t>
      </w:r>
      <w:proofErr w:type="spellEnd"/>
      <w:r w:rsidRPr="008052FD">
        <w:rPr>
          <w:rFonts w:ascii="Constantia" w:hAnsi="Constantia"/>
        </w:rPr>
        <w:t>)</w:t>
      </w:r>
      <w:r w:rsidRPr="008052FD">
        <w:rPr>
          <w:rFonts w:ascii="Constantia" w:hAnsi="Constantia"/>
          <w:i/>
        </w:rPr>
        <w:t xml:space="preserve">, </w:t>
      </w:r>
      <w:r w:rsidRPr="008052FD">
        <w:rPr>
          <w:rFonts w:ascii="Constantia" w:hAnsi="Constantia"/>
        </w:rPr>
        <w:t>steenbok (</w:t>
      </w:r>
      <w:proofErr w:type="spellStart"/>
      <w:r w:rsidRPr="008052FD">
        <w:rPr>
          <w:rFonts w:ascii="Constantia" w:hAnsi="Constantia"/>
          <w:i/>
        </w:rPr>
        <w:t>Raphicerus</w:t>
      </w:r>
      <w:proofErr w:type="spellEnd"/>
      <w:r w:rsidRPr="008052FD">
        <w:rPr>
          <w:rFonts w:ascii="Constantia" w:hAnsi="Constantia"/>
          <w:i/>
        </w:rPr>
        <w:t xml:space="preserve"> </w:t>
      </w:r>
      <w:proofErr w:type="spellStart"/>
      <w:r w:rsidRPr="008052FD">
        <w:rPr>
          <w:rFonts w:ascii="Constantia" w:hAnsi="Constantia"/>
          <w:i/>
        </w:rPr>
        <w:t>campestris</w:t>
      </w:r>
      <w:proofErr w:type="spellEnd"/>
      <w:r w:rsidRPr="008052FD">
        <w:rPr>
          <w:rFonts w:ascii="Constantia" w:hAnsi="Constantia"/>
        </w:rPr>
        <w:t>) and cattle (</w:t>
      </w:r>
      <w:proofErr w:type="spellStart"/>
      <w:r w:rsidRPr="008052FD">
        <w:rPr>
          <w:rFonts w:ascii="Constantia" w:hAnsi="Constantia"/>
          <w:i/>
        </w:rPr>
        <w:t>Bos</w:t>
      </w:r>
      <w:proofErr w:type="spellEnd"/>
      <w:r w:rsidRPr="008052FD">
        <w:rPr>
          <w:rFonts w:ascii="Constantia" w:hAnsi="Constantia"/>
          <w:i/>
        </w:rPr>
        <w:t xml:space="preserve"> </w:t>
      </w:r>
      <w:proofErr w:type="spellStart"/>
      <w:proofErr w:type="gramStart"/>
      <w:r w:rsidRPr="008052FD">
        <w:rPr>
          <w:rFonts w:ascii="Constantia" w:hAnsi="Constantia"/>
          <w:i/>
        </w:rPr>
        <w:t>taurus</w:t>
      </w:r>
      <w:proofErr w:type="spellEnd"/>
      <w:proofErr w:type="gramEnd"/>
      <w:r w:rsidRPr="008052FD">
        <w:rPr>
          <w:rFonts w:ascii="Constantia" w:hAnsi="Constantia"/>
        </w:rPr>
        <w:t>)</w:t>
      </w:r>
      <w:r w:rsidRPr="008052FD">
        <w:rPr>
          <w:rFonts w:ascii="Constantia" w:hAnsi="Constantia"/>
          <w:i/>
        </w:rPr>
        <w:t xml:space="preserve">. </w:t>
      </w:r>
      <w:r w:rsidRPr="008052FD">
        <w:rPr>
          <w:rFonts w:ascii="Constantia" w:hAnsi="Constantia"/>
        </w:rPr>
        <w:t>Of the felids, caracals (</w:t>
      </w:r>
      <w:r w:rsidRPr="008052FD">
        <w:rPr>
          <w:rFonts w:ascii="Constantia" w:hAnsi="Constantia"/>
          <w:i/>
        </w:rPr>
        <w:t xml:space="preserve">Caracal caracal) </w:t>
      </w:r>
      <w:r w:rsidRPr="008052FD">
        <w:rPr>
          <w:rFonts w:ascii="Constantia" w:hAnsi="Constantia"/>
        </w:rPr>
        <w:t>and African wild cats (</w:t>
      </w:r>
      <w:proofErr w:type="spellStart"/>
      <w:r w:rsidRPr="008052FD">
        <w:rPr>
          <w:rFonts w:ascii="Constantia" w:hAnsi="Constantia"/>
          <w:i/>
          <w:color w:val="000000"/>
        </w:rPr>
        <w:t>Felis</w:t>
      </w:r>
      <w:proofErr w:type="spellEnd"/>
      <w:r w:rsidRPr="008052FD">
        <w:rPr>
          <w:rFonts w:ascii="Constantia" w:hAnsi="Constantia"/>
          <w:i/>
          <w:color w:val="000000"/>
        </w:rPr>
        <w:t xml:space="preserve"> </w:t>
      </w:r>
      <w:proofErr w:type="spellStart"/>
      <w:r w:rsidRPr="008052FD">
        <w:rPr>
          <w:rFonts w:ascii="Constantia" w:hAnsi="Constantia"/>
          <w:i/>
          <w:color w:val="000000"/>
        </w:rPr>
        <w:t>silvestris</w:t>
      </w:r>
      <w:proofErr w:type="spellEnd"/>
      <w:r w:rsidRPr="008052FD">
        <w:rPr>
          <w:rFonts w:ascii="Constantia" w:hAnsi="Constantia"/>
          <w:i/>
          <w:color w:val="000000"/>
        </w:rPr>
        <w:t xml:space="preserve"> </w:t>
      </w:r>
      <w:proofErr w:type="spellStart"/>
      <w:r w:rsidRPr="008052FD">
        <w:rPr>
          <w:rFonts w:ascii="Constantia" w:hAnsi="Constantia"/>
          <w:i/>
          <w:color w:val="000000"/>
        </w:rPr>
        <w:t>cafra</w:t>
      </w:r>
      <w:proofErr w:type="spellEnd"/>
      <w:r w:rsidRPr="008052FD">
        <w:rPr>
          <w:rFonts w:ascii="Constantia" w:hAnsi="Constantia"/>
          <w:color w:val="000000"/>
        </w:rPr>
        <w:t>)</w:t>
      </w:r>
      <w:r w:rsidRPr="008052FD">
        <w:rPr>
          <w:rFonts w:ascii="Constantia" w:hAnsi="Constantia"/>
          <w:i/>
        </w:rPr>
        <w:t xml:space="preserve"> </w:t>
      </w:r>
      <w:r w:rsidR="00F33FA6" w:rsidRPr="008052FD">
        <w:rPr>
          <w:rFonts w:ascii="Constantia" w:hAnsi="Constantia"/>
        </w:rPr>
        <w:t>were both detected on six occasions</w:t>
      </w:r>
      <w:r w:rsidRPr="008052FD">
        <w:rPr>
          <w:rFonts w:ascii="Constantia" w:hAnsi="Constantia"/>
        </w:rPr>
        <w:t>. There were multiple individuals of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sidRPr="008052FD">
        <w:rPr>
          <w:rFonts w:ascii="Constantia" w:hAnsi="Constantia"/>
        </w:rPr>
        <w:t xml:space="preserve">), both male and female, of varying ages. </w:t>
      </w:r>
      <w:r w:rsidR="007A4865">
        <w:rPr>
          <w:rFonts w:ascii="Constantia" w:hAnsi="Constantia"/>
        </w:rPr>
        <w:t>Figure 3</w:t>
      </w:r>
      <w:r w:rsidR="008365FC">
        <w:rPr>
          <w:rFonts w:ascii="Constantia" w:hAnsi="Constantia"/>
        </w:rPr>
        <w:t xml:space="preserve"> demonstrates the changes in water availability for the duration of the study.</w:t>
      </w:r>
      <w:r w:rsidR="008365FC" w:rsidRPr="008052FD">
        <w:rPr>
          <w:rFonts w:ascii="Constantia" w:hAnsi="Constantia"/>
        </w:rPr>
        <w:t xml:space="preserve"> </w:t>
      </w:r>
      <w:r w:rsidR="008365FC">
        <w:rPr>
          <w:rFonts w:ascii="Constantia" w:hAnsi="Constantia"/>
        </w:rPr>
        <w:t>Images from</w:t>
      </w:r>
      <w:r w:rsidR="007A4865">
        <w:rPr>
          <w:rFonts w:ascii="Constantia" w:hAnsi="Constantia"/>
        </w:rPr>
        <w:t xml:space="preserve"> the study are shown in Figure 4 and 5</w:t>
      </w:r>
      <w:r w:rsidR="008365FC">
        <w:rPr>
          <w:rFonts w:ascii="Constantia" w:hAnsi="Constantia"/>
        </w:rPr>
        <w:t>.</w:t>
      </w:r>
    </w:p>
    <w:p w:rsidR="008365FC" w:rsidRDefault="008365FC" w:rsidP="008365FC">
      <w:pPr>
        <w:spacing w:after="0" w:line="360" w:lineRule="auto"/>
      </w:pPr>
      <w:r>
        <w:rPr>
          <w:noProof/>
          <w:lang w:val="en-US"/>
        </w:rPr>
        <w:drawing>
          <wp:inline distT="114300" distB="114300" distL="114300" distR="114300" wp14:anchorId="00D1E16B" wp14:editId="0EC16F29">
            <wp:extent cx="6076950" cy="9525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6103379" cy="956642"/>
                    </a:xfrm>
                    <a:prstGeom prst="rect">
                      <a:avLst/>
                    </a:prstGeom>
                    <a:ln/>
                  </pic:spPr>
                </pic:pic>
              </a:graphicData>
            </a:graphic>
          </wp:inline>
        </w:drawing>
      </w:r>
    </w:p>
    <w:p w:rsidR="00C04CC9" w:rsidRPr="008052FD" w:rsidRDefault="007A4865" w:rsidP="008365FC">
      <w:pPr>
        <w:spacing w:after="0" w:line="360" w:lineRule="auto"/>
        <w:rPr>
          <w:rFonts w:ascii="Constantia" w:hAnsi="Constantia"/>
          <w:b/>
        </w:rPr>
      </w:pPr>
      <w:r>
        <w:rPr>
          <w:rFonts w:ascii="Constantia" w:hAnsi="Constantia"/>
          <w:b/>
        </w:rPr>
        <w:t>Figure 3</w:t>
      </w:r>
      <w:r w:rsidR="008365FC" w:rsidRPr="00B33CC5">
        <w:rPr>
          <w:rFonts w:ascii="Constantia" w:hAnsi="Constantia"/>
          <w:b/>
        </w:rPr>
        <w:t>: Presence (blue) or absence (orange) of water at the sit</w:t>
      </w:r>
      <w:r w:rsidR="008365FC">
        <w:rPr>
          <w:rFonts w:ascii="Constantia" w:hAnsi="Constantia"/>
          <w:b/>
        </w:rPr>
        <w:t xml:space="preserve">es for the duration </w:t>
      </w:r>
      <w:proofErr w:type="gramStart"/>
      <w:r w:rsidR="008365FC">
        <w:rPr>
          <w:rFonts w:ascii="Constantia" w:hAnsi="Constantia"/>
          <w:b/>
        </w:rPr>
        <w:t>of</w:t>
      </w:r>
      <w:proofErr w:type="gramEnd"/>
      <w:r w:rsidR="008365FC">
        <w:rPr>
          <w:rFonts w:ascii="Constantia" w:hAnsi="Constantia"/>
          <w:b/>
        </w:rPr>
        <w:t xml:space="preserve"> the study</w:t>
      </w:r>
      <w:r w:rsidR="00C04CC9" w:rsidRPr="008052FD">
        <w:rPr>
          <w:rFonts w:ascii="Constantia" w:hAnsi="Constantia"/>
          <w:b/>
        </w:rPr>
        <w:br w:type="page"/>
      </w:r>
    </w:p>
    <w:p w:rsidR="00C04CC9" w:rsidRPr="008052FD" w:rsidRDefault="00C04CC9" w:rsidP="009D1F9B">
      <w:pPr>
        <w:pBdr>
          <w:bottom w:val="single" w:sz="6" w:space="1" w:color="000000"/>
        </w:pBdr>
        <w:spacing w:after="0"/>
        <w:rPr>
          <w:rFonts w:ascii="Constantia" w:hAnsi="Constantia"/>
          <w:b/>
        </w:rPr>
        <w:sectPr w:rsidR="00C04CC9" w:rsidRPr="008052FD">
          <w:footerReference w:type="default" r:id="rId13"/>
          <w:pgSz w:w="12240" w:h="15840"/>
          <w:pgMar w:top="1440" w:right="1440" w:bottom="1440" w:left="1440" w:header="720" w:footer="720" w:gutter="0"/>
          <w:pgNumType w:start="1"/>
          <w:cols w:space="720"/>
          <w:titlePg/>
        </w:sectPr>
      </w:pPr>
    </w:p>
    <w:p w:rsidR="003538E3" w:rsidRPr="008052FD" w:rsidRDefault="0075657A" w:rsidP="009D1F9B">
      <w:pPr>
        <w:pBdr>
          <w:bottom w:val="single" w:sz="6" w:space="1" w:color="000000"/>
        </w:pBdr>
        <w:spacing w:after="0" w:line="276" w:lineRule="auto"/>
        <w:rPr>
          <w:rFonts w:ascii="Constantia" w:hAnsi="Constantia"/>
          <w:b/>
        </w:rPr>
      </w:pPr>
      <w:r w:rsidRPr="008052FD">
        <w:rPr>
          <w:rFonts w:ascii="Constantia" w:hAnsi="Constantia"/>
          <w:b/>
        </w:rPr>
        <w:lastRenderedPageBreak/>
        <w:t>Table 1: Inventory of photographed species</w:t>
      </w:r>
      <w:r w:rsidR="00C04CC9" w:rsidRPr="008052FD">
        <w:rPr>
          <w:rFonts w:ascii="Constantia" w:hAnsi="Constantia"/>
          <w:b/>
        </w:rPr>
        <w:t xml:space="preserve"> with </w:t>
      </w:r>
      <w:r w:rsidR="00F33FA6" w:rsidRPr="008052FD">
        <w:rPr>
          <w:rFonts w:ascii="Constantia" w:hAnsi="Constantia"/>
          <w:b/>
        </w:rPr>
        <w:t>number</w:t>
      </w:r>
      <w:r w:rsidR="00C04CC9" w:rsidRPr="008052FD">
        <w:rPr>
          <w:rFonts w:ascii="Constantia" w:hAnsi="Constantia"/>
          <w:b/>
        </w:rPr>
        <w:t xml:space="preserve"> of captures and Relative Abundance Indices</w:t>
      </w:r>
      <w:r w:rsidRPr="008052FD">
        <w:rPr>
          <w:rFonts w:ascii="Constantia" w:hAnsi="Constantia"/>
          <w:b/>
        </w:rPr>
        <w:t xml:space="preserve"> for all observed </w:t>
      </w:r>
      <w:r w:rsidR="008E4884" w:rsidRPr="008052FD">
        <w:rPr>
          <w:rFonts w:ascii="Constantia" w:hAnsi="Constantia"/>
          <w:b/>
        </w:rPr>
        <w:t xml:space="preserve">mammals </w:t>
      </w:r>
      <w:r w:rsidRPr="008052FD">
        <w:rPr>
          <w:rFonts w:ascii="Constantia" w:hAnsi="Constantia"/>
          <w:b/>
        </w:rPr>
        <w:t xml:space="preserve">during the camera trap survey at the non-perennial </w:t>
      </w:r>
      <w:proofErr w:type="spellStart"/>
      <w:r w:rsidRPr="008052FD">
        <w:rPr>
          <w:rFonts w:ascii="Constantia" w:hAnsi="Constantia"/>
          <w:b/>
        </w:rPr>
        <w:t>Prins</w:t>
      </w:r>
      <w:proofErr w:type="spellEnd"/>
      <w:r w:rsidRPr="008052FD">
        <w:rPr>
          <w:rFonts w:ascii="Constantia" w:hAnsi="Constantia"/>
          <w:b/>
        </w:rPr>
        <w:t xml:space="preserve"> Rive</w:t>
      </w:r>
      <w:commentRangeStart w:id="16"/>
      <w:r w:rsidRPr="008052FD">
        <w:rPr>
          <w:rFonts w:ascii="Constantia" w:hAnsi="Constantia"/>
          <w:b/>
        </w:rPr>
        <w:t>r</w:t>
      </w:r>
      <w:commentRangeEnd w:id="16"/>
      <w:r w:rsidRPr="008052FD">
        <w:rPr>
          <w:rFonts w:ascii="Constantia" w:hAnsi="Constantia"/>
        </w:rPr>
        <w:commentReference w:id="16"/>
      </w:r>
    </w:p>
    <w:tbl>
      <w:tblPr>
        <w:tblStyle w:val="a0"/>
        <w:tblW w:w="0" w:type="auto"/>
        <w:tblInd w:w="93" w:type="dxa"/>
        <w:tblLook w:val="0400" w:firstRow="0" w:lastRow="0" w:firstColumn="0" w:lastColumn="0" w:noHBand="0" w:noVBand="1"/>
      </w:tblPr>
      <w:tblGrid>
        <w:gridCol w:w="2278"/>
        <w:gridCol w:w="3126"/>
        <w:gridCol w:w="3119"/>
        <w:gridCol w:w="823"/>
        <w:gridCol w:w="851"/>
        <w:gridCol w:w="845"/>
        <w:gridCol w:w="824"/>
        <w:gridCol w:w="688"/>
      </w:tblGrid>
      <w:tr w:rsidR="00681C06" w:rsidRPr="008052FD" w:rsidTr="0075657A">
        <w:trPr>
          <w:gridAfter w:val="1"/>
          <w:trHeight w:val="300"/>
        </w:trPr>
        <w:tc>
          <w:tcPr>
            <w:tcW w:w="0" w:type="auto"/>
            <w:tcBorders>
              <w:top w:val="nil"/>
              <w:left w:val="nil"/>
              <w:bottom w:val="nil"/>
              <w:right w:val="nil"/>
            </w:tcBorders>
            <w:shd w:val="clear" w:color="auto" w:fill="auto"/>
            <w:vAlign w:val="bottom"/>
          </w:tcPr>
          <w:p w:rsidR="00681C06" w:rsidRPr="008052FD" w:rsidRDefault="00681C06" w:rsidP="009D1F9B">
            <w:pPr>
              <w:spacing w:after="0" w:line="240" w:lineRule="auto"/>
              <w:jc w:val="center"/>
              <w:rPr>
                <w:rFonts w:ascii="Constantia" w:hAnsi="Constantia"/>
                <w:color w:val="000000"/>
              </w:rPr>
            </w:pPr>
          </w:p>
        </w:tc>
        <w:tc>
          <w:tcPr>
            <w:tcW w:w="3126" w:type="dxa"/>
            <w:tcBorders>
              <w:top w:val="nil"/>
              <w:left w:val="nil"/>
              <w:bottom w:val="nil"/>
              <w:right w:val="nil"/>
            </w:tcBorders>
            <w:shd w:val="clear" w:color="auto" w:fill="auto"/>
            <w:vAlign w:val="bottom"/>
          </w:tcPr>
          <w:p w:rsidR="00681C06" w:rsidRPr="008052FD" w:rsidRDefault="00681C06" w:rsidP="009D1F9B">
            <w:pPr>
              <w:spacing w:after="0" w:line="240" w:lineRule="auto"/>
              <w:jc w:val="center"/>
              <w:rPr>
                <w:rFonts w:ascii="Constantia" w:hAnsi="Constantia"/>
                <w:color w:val="000000"/>
              </w:rPr>
            </w:pPr>
          </w:p>
        </w:tc>
        <w:tc>
          <w:tcPr>
            <w:tcW w:w="3119" w:type="dxa"/>
            <w:tcBorders>
              <w:top w:val="nil"/>
              <w:left w:val="nil"/>
              <w:bottom w:val="nil"/>
              <w:right w:val="nil"/>
            </w:tcBorders>
            <w:shd w:val="clear" w:color="auto" w:fill="auto"/>
            <w:vAlign w:val="bottom"/>
          </w:tcPr>
          <w:p w:rsidR="00681C06" w:rsidRPr="008052FD" w:rsidRDefault="00681C06" w:rsidP="009D1F9B">
            <w:pPr>
              <w:spacing w:after="0" w:line="240" w:lineRule="auto"/>
              <w:jc w:val="center"/>
              <w:rPr>
                <w:rFonts w:ascii="Constantia" w:hAnsi="Constantia"/>
                <w:color w:val="000000"/>
              </w:rPr>
            </w:pPr>
          </w:p>
        </w:tc>
        <w:tc>
          <w:tcPr>
            <w:tcW w:w="2319" w:type="dxa"/>
            <w:gridSpan w:val="3"/>
            <w:tcBorders>
              <w:top w:val="nil"/>
              <w:left w:val="nil"/>
              <w:bottom w:val="single" w:sz="4" w:space="0" w:color="000000"/>
              <w:right w:val="nil"/>
            </w:tcBorders>
            <w:shd w:val="clear" w:color="auto" w:fill="auto"/>
            <w:vAlign w:val="bottom"/>
          </w:tcPr>
          <w:p w:rsidR="00681C06" w:rsidRPr="008052FD" w:rsidRDefault="00681C06" w:rsidP="009D1F9B">
            <w:pPr>
              <w:spacing w:after="0" w:line="240" w:lineRule="auto"/>
              <w:jc w:val="center"/>
              <w:rPr>
                <w:rFonts w:ascii="Constantia" w:hAnsi="Constantia"/>
                <w:color w:val="000000"/>
              </w:rPr>
            </w:pPr>
            <w:r w:rsidRPr="008052FD">
              <w:rPr>
                <w:rFonts w:ascii="Constantia" w:hAnsi="Constantia"/>
                <w:b/>
                <w:color w:val="000000"/>
              </w:rPr>
              <w:t>Site</w:t>
            </w:r>
          </w:p>
        </w:tc>
        <w:tc>
          <w:tcPr>
            <w:tcW w:w="0" w:type="auto"/>
            <w:tcBorders>
              <w:top w:val="nil"/>
              <w:left w:val="nil"/>
              <w:bottom w:val="nil"/>
              <w:right w:val="nil"/>
            </w:tcBorders>
            <w:shd w:val="clear" w:color="auto" w:fill="auto"/>
            <w:vAlign w:val="bottom"/>
          </w:tcPr>
          <w:p w:rsidR="00681C06" w:rsidRPr="008052FD" w:rsidRDefault="00681C06" w:rsidP="009D1F9B">
            <w:pPr>
              <w:spacing w:after="0" w:line="240" w:lineRule="auto"/>
              <w:jc w:val="center"/>
              <w:rPr>
                <w:rFonts w:ascii="Constantia" w:hAnsi="Constantia"/>
                <w:color w:val="000000"/>
              </w:rPr>
            </w:pPr>
          </w:p>
        </w:tc>
      </w:tr>
      <w:tr w:rsidR="00C04CC9" w:rsidRPr="008052FD" w:rsidTr="00681C06">
        <w:trPr>
          <w:trHeight w:val="300"/>
        </w:trPr>
        <w:tc>
          <w:tcPr>
            <w:tcW w:w="0" w:type="auto"/>
            <w:tcBorders>
              <w:top w:val="nil"/>
              <w:left w:val="nil"/>
              <w:bottom w:val="single" w:sz="4" w:space="0" w:color="000000"/>
              <w:right w:val="nil"/>
            </w:tcBorders>
            <w:shd w:val="clear" w:color="auto" w:fill="auto"/>
            <w:vAlign w:val="bottom"/>
          </w:tcPr>
          <w:p w:rsidR="003538E3" w:rsidRPr="008052FD" w:rsidRDefault="0075657A" w:rsidP="009D1F9B">
            <w:pPr>
              <w:spacing w:after="0" w:line="240" w:lineRule="auto"/>
              <w:jc w:val="center"/>
              <w:rPr>
                <w:rFonts w:ascii="Constantia" w:hAnsi="Constantia"/>
                <w:b/>
                <w:color w:val="000000"/>
              </w:rPr>
            </w:pPr>
            <w:r w:rsidRPr="008052FD">
              <w:rPr>
                <w:rFonts w:ascii="Constantia" w:hAnsi="Constantia"/>
                <w:b/>
                <w:color w:val="000000"/>
              </w:rPr>
              <w:t>Taxonomic Group</w:t>
            </w:r>
          </w:p>
        </w:tc>
        <w:tc>
          <w:tcPr>
            <w:tcW w:w="3126" w:type="dxa"/>
            <w:tcBorders>
              <w:top w:val="nil"/>
              <w:left w:val="nil"/>
              <w:bottom w:val="single" w:sz="4" w:space="0" w:color="000000"/>
              <w:right w:val="nil"/>
            </w:tcBorders>
            <w:shd w:val="clear" w:color="auto" w:fill="auto"/>
            <w:vAlign w:val="bottom"/>
          </w:tcPr>
          <w:p w:rsidR="003538E3" w:rsidRPr="008052FD" w:rsidRDefault="0075657A" w:rsidP="009D1F9B">
            <w:pPr>
              <w:spacing w:after="0" w:line="240" w:lineRule="auto"/>
              <w:jc w:val="center"/>
              <w:rPr>
                <w:rFonts w:ascii="Constantia" w:hAnsi="Constantia"/>
                <w:b/>
                <w:color w:val="000000"/>
              </w:rPr>
            </w:pPr>
            <w:r w:rsidRPr="008052FD">
              <w:rPr>
                <w:rFonts w:ascii="Constantia" w:hAnsi="Constantia"/>
                <w:b/>
                <w:color w:val="000000"/>
              </w:rPr>
              <w:t>Latin name</w:t>
            </w:r>
          </w:p>
        </w:tc>
        <w:tc>
          <w:tcPr>
            <w:tcW w:w="3119" w:type="dxa"/>
            <w:tcBorders>
              <w:top w:val="nil"/>
              <w:left w:val="nil"/>
              <w:bottom w:val="single" w:sz="4" w:space="0" w:color="000000"/>
              <w:right w:val="nil"/>
            </w:tcBorders>
            <w:shd w:val="clear" w:color="auto" w:fill="auto"/>
            <w:vAlign w:val="bottom"/>
          </w:tcPr>
          <w:p w:rsidR="003538E3" w:rsidRPr="008052FD" w:rsidRDefault="0075657A" w:rsidP="009D1F9B">
            <w:pPr>
              <w:spacing w:after="0" w:line="240" w:lineRule="auto"/>
              <w:jc w:val="center"/>
              <w:rPr>
                <w:rFonts w:ascii="Constantia" w:hAnsi="Constantia"/>
                <w:b/>
                <w:color w:val="000000"/>
              </w:rPr>
            </w:pPr>
            <w:r w:rsidRPr="008052FD">
              <w:rPr>
                <w:rFonts w:ascii="Constantia" w:hAnsi="Constantia"/>
                <w:b/>
                <w:color w:val="000000"/>
              </w:rPr>
              <w:t>Common name</w:t>
            </w:r>
          </w:p>
        </w:tc>
        <w:tc>
          <w:tcPr>
            <w:tcW w:w="773" w:type="dxa"/>
            <w:tcBorders>
              <w:top w:val="nil"/>
              <w:left w:val="nil"/>
              <w:bottom w:val="single" w:sz="4" w:space="0" w:color="000000"/>
              <w:right w:val="nil"/>
            </w:tcBorders>
            <w:shd w:val="clear" w:color="auto" w:fill="FFFFFF"/>
            <w:vAlign w:val="bottom"/>
          </w:tcPr>
          <w:p w:rsidR="003538E3" w:rsidRPr="008052FD" w:rsidRDefault="0075657A" w:rsidP="009D1F9B">
            <w:pPr>
              <w:spacing w:after="0" w:line="240" w:lineRule="auto"/>
              <w:jc w:val="center"/>
              <w:rPr>
                <w:rFonts w:ascii="Constantia" w:hAnsi="Constantia"/>
                <w:b/>
                <w:color w:val="000000"/>
              </w:rPr>
            </w:pPr>
            <w:r w:rsidRPr="008052FD">
              <w:rPr>
                <w:rFonts w:ascii="Constantia" w:hAnsi="Constantia"/>
                <w:b/>
                <w:color w:val="000000"/>
              </w:rPr>
              <w:t>NPR1</w:t>
            </w:r>
          </w:p>
        </w:tc>
        <w:tc>
          <w:tcPr>
            <w:tcW w:w="0" w:type="auto"/>
            <w:tcBorders>
              <w:top w:val="single" w:sz="4" w:space="0" w:color="auto"/>
              <w:left w:val="nil"/>
              <w:bottom w:val="single" w:sz="4" w:space="0" w:color="000000"/>
              <w:right w:val="nil"/>
            </w:tcBorders>
            <w:shd w:val="clear" w:color="auto" w:fill="FFFFFF"/>
            <w:vAlign w:val="bottom"/>
          </w:tcPr>
          <w:p w:rsidR="003538E3" w:rsidRPr="008052FD" w:rsidRDefault="0075657A" w:rsidP="009D1F9B">
            <w:pPr>
              <w:spacing w:after="0" w:line="240" w:lineRule="auto"/>
              <w:jc w:val="center"/>
              <w:rPr>
                <w:rFonts w:ascii="Constantia" w:hAnsi="Constantia"/>
                <w:b/>
                <w:color w:val="000000"/>
              </w:rPr>
            </w:pPr>
            <w:r w:rsidRPr="008052FD">
              <w:rPr>
                <w:rFonts w:ascii="Constantia" w:hAnsi="Constantia"/>
                <w:b/>
                <w:color w:val="000000"/>
              </w:rPr>
              <w:t>NPR2</w:t>
            </w:r>
          </w:p>
        </w:tc>
        <w:tc>
          <w:tcPr>
            <w:tcW w:w="0" w:type="auto"/>
            <w:tcBorders>
              <w:top w:val="single" w:sz="4" w:space="0" w:color="auto"/>
              <w:left w:val="nil"/>
              <w:bottom w:val="single" w:sz="4" w:space="0" w:color="000000"/>
              <w:right w:val="nil"/>
            </w:tcBorders>
            <w:shd w:val="clear" w:color="auto" w:fill="FFFFFF"/>
            <w:vAlign w:val="bottom"/>
          </w:tcPr>
          <w:p w:rsidR="003538E3" w:rsidRPr="008052FD" w:rsidRDefault="0075657A" w:rsidP="009D1F9B">
            <w:pPr>
              <w:spacing w:after="0" w:line="240" w:lineRule="auto"/>
              <w:jc w:val="center"/>
              <w:rPr>
                <w:rFonts w:ascii="Constantia" w:hAnsi="Constantia"/>
                <w:b/>
                <w:color w:val="000000"/>
              </w:rPr>
            </w:pPr>
            <w:r w:rsidRPr="008052FD">
              <w:rPr>
                <w:rFonts w:ascii="Constantia" w:hAnsi="Constantia"/>
                <w:b/>
                <w:color w:val="000000"/>
              </w:rPr>
              <w:t>NPR3</w:t>
            </w:r>
          </w:p>
        </w:tc>
        <w:tc>
          <w:tcPr>
            <w:tcW w:w="0" w:type="auto"/>
            <w:tcBorders>
              <w:top w:val="nil"/>
              <w:left w:val="nil"/>
              <w:bottom w:val="single" w:sz="4" w:space="0" w:color="000000"/>
              <w:right w:val="nil"/>
            </w:tcBorders>
            <w:shd w:val="clear" w:color="auto" w:fill="FFFFFF"/>
            <w:vAlign w:val="bottom"/>
          </w:tcPr>
          <w:p w:rsidR="003538E3" w:rsidRPr="008052FD" w:rsidRDefault="0075657A" w:rsidP="009D1F9B">
            <w:pPr>
              <w:spacing w:after="0" w:line="240" w:lineRule="auto"/>
              <w:jc w:val="center"/>
              <w:rPr>
                <w:rFonts w:ascii="Constantia" w:hAnsi="Constantia"/>
                <w:b/>
                <w:color w:val="000000"/>
              </w:rPr>
            </w:pPr>
            <w:r w:rsidRPr="008052FD">
              <w:rPr>
                <w:rFonts w:ascii="Constantia" w:hAnsi="Constantia"/>
                <w:b/>
                <w:color w:val="000000"/>
              </w:rPr>
              <w:t>Total</w:t>
            </w:r>
          </w:p>
        </w:tc>
        <w:tc>
          <w:tcPr>
            <w:tcW w:w="0" w:type="auto"/>
            <w:tcBorders>
              <w:top w:val="nil"/>
              <w:left w:val="nil"/>
              <w:bottom w:val="single" w:sz="4" w:space="0" w:color="000000"/>
              <w:right w:val="nil"/>
            </w:tcBorders>
            <w:shd w:val="clear" w:color="auto" w:fill="FFFFFF"/>
            <w:vAlign w:val="bottom"/>
          </w:tcPr>
          <w:p w:rsidR="003538E3" w:rsidRPr="008052FD" w:rsidRDefault="0075657A" w:rsidP="009D1F9B">
            <w:pPr>
              <w:spacing w:after="0" w:line="240" w:lineRule="auto"/>
              <w:jc w:val="center"/>
              <w:rPr>
                <w:rFonts w:ascii="Constantia" w:hAnsi="Constantia"/>
                <w:b/>
                <w:color w:val="000000"/>
              </w:rPr>
            </w:pPr>
            <w:r w:rsidRPr="008052FD">
              <w:rPr>
                <w:rFonts w:ascii="Constantia" w:hAnsi="Constantia"/>
                <w:b/>
                <w:color w:val="000000"/>
              </w:rPr>
              <w:t>RAI</w:t>
            </w:r>
          </w:p>
        </w:tc>
      </w:tr>
      <w:tr w:rsidR="00C04CC9" w:rsidRPr="008052FD" w:rsidTr="00681C06">
        <w:trPr>
          <w:trHeight w:val="300"/>
        </w:trPr>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color w:val="000000"/>
              </w:rPr>
            </w:pPr>
            <w:proofErr w:type="spellStart"/>
            <w:r w:rsidRPr="008052FD">
              <w:rPr>
                <w:rFonts w:ascii="Constantia" w:hAnsi="Constantia"/>
                <w:color w:val="000000"/>
              </w:rPr>
              <w:t>Primata</w:t>
            </w:r>
            <w:proofErr w:type="spellEnd"/>
          </w:p>
        </w:tc>
        <w:tc>
          <w:tcPr>
            <w:tcW w:w="3126" w:type="dxa"/>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i/>
                <w:color w:val="000000"/>
              </w:rPr>
            </w:pPr>
            <w:proofErr w:type="spellStart"/>
            <w:r w:rsidRPr="008052FD">
              <w:rPr>
                <w:rFonts w:ascii="Constantia" w:hAnsi="Constantia"/>
                <w:i/>
                <w:color w:val="000000"/>
              </w:rPr>
              <w:t>Papio</w:t>
            </w:r>
            <w:proofErr w:type="spellEnd"/>
            <w:r w:rsidRPr="008052FD">
              <w:rPr>
                <w:rFonts w:ascii="Constantia" w:hAnsi="Constantia"/>
                <w:i/>
                <w:color w:val="000000"/>
              </w:rPr>
              <w:t xml:space="preserve"> </w:t>
            </w:r>
            <w:proofErr w:type="spellStart"/>
            <w:r w:rsidRPr="008052FD">
              <w:rPr>
                <w:rFonts w:ascii="Constantia" w:hAnsi="Constantia"/>
                <w:i/>
                <w:color w:val="000000"/>
              </w:rPr>
              <w:t>ursinus</w:t>
            </w:r>
            <w:proofErr w:type="spellEnd"/>
          </w:p>
        </w:tc>
        <w:tc>
          <w:tcPr>
            <w:tcW w:w="3119" w:type="dxa"/>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color w:val="000000"/>
              </w:rPr>
            </w:pPr>
            <w:proofErr w:type="spellStart"/>
            <w:r w:rsidRPr="008052FD">
              <w:rPr>
                <w:rFonts w:ascii="Constantia" w:hAnsi="Constantia"/>
                <w:color w:val="000000"/>
              </w:rPr>
              <w:t>Chacma</w:t>
            </w:r>
            <w:proofErr w:type="spellEnd"/>
            <w:r w:rsidRPr="008052FD">
              <w:rPr>
                <w:rFonts w:ascii="Constantia" w:hAnsi="Constantia"/>
                <w:color w:val="000000"/>
              </w:rPr>
              <w:t xml:space="preserve"> baboon</w:t>
            </w:r>
          </w:p>
        </w:tc>
        <w:tc>
          <w:tcPr>
            <w:tcW w:w="773" w:type="dxa"/>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76</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132</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42</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250</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19</w:t>
            </w:r>
            <w:r w:rsidRPr="008052FD">
              <w:rPr>
                <w:rFonts w:ascii="Constantia" w:hAnsi="Constantia"/>
              </w:rPr>
              <w:t>.</w:t>
            </w:r>
            <w:r w:rsidRPr="008052FD">
              <w:rPr>
                <w:rFonts w:ascii="Constantia" w:hAnsi="Constantia"/>
                <w:color w:val="000000"/>
              </w:rPr>
              <w:t>3</w:t>
            </w:r>
          </w:p>
        </w:tc>
      </w:tr>
      <w:tr w:rsidR="00C04CC9" w:rsidRPr="008052FD" w:rsidTr="00681C06">
        <w:trPr>
          <w:trHeight w:val="300"/>
        </w:trPr>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color w:val="000000"/>
              </w:rPr>
            </w:pPr>
            <w:proofErr w:type="spellStart"/>
            <w:r w:rsidRPr="008052FD">
              <w:rPr>
                <w:rFonts w:ascii="Constantia" w:hAnsi="Constantia"/>
                <w:color w:val="000000"/>
              </w:rPr>
              <w:t>Carnivora</w:t>
            </w:r>
            <w:proofErr w:type="spellEnd"/>
          </w:p>
        </w:tc>
        <w:tc>
          <w:tcPr>
            <w:tcW w:w="3126" w:type="dxa"/>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i/>
                <w:color w:val="000000"/>
              </w:rPr>
            </w:pPr>
            <w:proofErr w:type="spellStart"/>
            <w:r w:rsidRPr="008052FD">
              <w:rPr>
                <w:rFonts w:ascii="Constantia" w:hAnsi="Constantia"/>
                <w:i/>
                <w:color w:val="000000"/>
              </w:rPr>
              <w:t>Canis</w:t>
            </w:r>
            <w:proofErr w:type="spellEnd"/>
            <w:r w:rsidRPr="008052FD">
              <w:rPr>
                <w:rFonts w:ascii="Constantia" w:hAnsi="Constantia"/>
                <w:i/>
                <w:color w:val="000000"/>
              </w:rPr>
              <w:t xml:space="preserve"> </w:t>
            </w:r>
            <w:proofErr w:type="spellStart"/>
            <w:r w:rsidRPr="008052FD">
              <w:rPr>
                <w:rFonts w:ascii="Constantia" w:hAnsi="Constantia"/>
                <w:i/>
                <w:color w:val="000000"/>
              </w:rPr>
              <w:t>mesomelas</w:t>
            </w:r>
            <w:proofErr w:type="spellEnd"/>
          </w:p>
        </w:tc>
        <w:tc>
          <w:tcPr>
            <w:tcW w:w="3119" w:type="dxa"/>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Black-backed jackal</w:t>
            </w:r>
          </w:p>
        </w:tc>
        <w:tc>
          <w:tcPr>
            <w:tcW w:w="773" w:type="dxa"/>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45</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13</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10</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68</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5.31</w:t>
            </w:r>
          </w:p>
        </w:tc>
      </w:tr>
      <w:tr w:rsidR="00C04CC9" w:rsidRPr="008052FD" w:rsidTr="00681C06">
        <w:trPr>
          <w:trHeight w:val="620"/>
        </w:trPr>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i/>
                <w:color w:val="000000"/>
              </w:rPr>
            </w:pPr>
            <w:proofErr w:type="spellStart"/>
            <w:r w:rsidRPr="008052FD">
              <w:rPr>
                <w:rFonts w:ascii="Constantia" w:hAnsi="Constantia"/>
                <w:i/>
                <w:color w:val="000000"/>
              </w:rPr>
              <w:t>Galerella</w:t>
            </w:r>
            <w:proofErr w:type="spellEnd"/>
            <w:r w:rsidRPr="008052FD">
              <w:rPr>
                <w:rFonts w:ascii="Constantia" w:hAnsi="Constantia"/>
                <w:i/>
                <w:color w:val="000000"/>
              </w:rPr>
              <w:t xml:space="preserve"> </w:t>
            </w:r>
            <w:proofErr w:type="spellStart"/>
            <w:r w:rsidRPr="008052FD">
              <w:rPr>
                <w:rFonts w:ascii="Constantia" w:hAnsi="Constantia"/>
                <w:i/>
                <w:color w:val="000000"/>
              </w:rPr>
              <w:t>pulverulenta</w:t>
            </w:r>
            <w:proofErr w:type="spellEnd"/>
          </w:p>
        </w:tc>
        <w:tc>
          <w:tcPr>
            <w:tcW w:w="3119" w:type="dxa"/>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 xml:space="preserve">Cape </w:t>
            </w:r>
            <w:proofErr w:type="spellStart"/>
            <w:r w:rsidRPr="008052FD">
              <w:rPr>
                <w:rFonts w:ascii="Constantia" w:hAnsi="Constantia"/>
                <w:color w:val="000000"/>
              </w:rPr>
              <w:t>gray</w:t>
            </w:r>
            <w:proofErr w:type="spellEnd"/>
            <w:r w:rsidRPr="008052FD">
              <w:rPr>
                <w:rFonts w:ascii="Constantia" w:hAnsi="Constantia"/>
                <w:color w:val="000000"/>
              </w:rPr>
              <w:t xml:space="preserve"> mongoose</w:t>
            </w:r>
          </w:p>
        </w:tc>
        <w:tc>
          <w:tcPr>
            <w:tcW w:w="773" w:type="dxa"/>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0.08</w:t>
            </w:r>
          </w:p>
        </w:tc>
      </w:tr>
      <w:tr w:rsidR="00C04CC9" w:rsidRPr="008052FD" w:rsidTr="00681C06">
        <w:trPr>
          <w:trHeight w:val="300"/>
        </w:trPr>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i/>
                <w:color w:val="000000"/>
              </w:rPr>
            </w:pPr>
            <w:proofErr w:type="spellStart"/>
            <w:r w:rsidRPr="008052FD">
              <w:rPr>
                <w:rFonts w:ascii="Constantia" w:hAnsi="Constantia"/>
                <w:i/>
                <w:color w:val="000000"/>
              </w:rPr>
              <w:t>Felis</w:t>
            </w:r>
            <w:proofErr w:type="spellEnd"/>
            <w:r w:rsidRPr="008052FD">
              <w:rPr>
                <w:rFonts w:ascii="Constantia" w:hAnsi="Constantia"/>
                <w:i/>
                <w:color w:val="000000"/>
              </w:rPr>
              <w:t xml:space="preserve"> </w:t>
            </w:r>
            <w:proofErr w:type="spellStart"/>
            <w:r w:rsidRPr="008052FD">
              <w:rPr>
                <w:rFonts w:ascii="Constantia" w:hAnsi="Constantia"/>
                <w:i/>
                <w:color w:val="000000"/>
              </w:rPr>
              <w:t>silvestris</w:t>
            </w:r>
            <w:proofErr w:type="spellEnd"/>
            <w:r w:rsidRPr="008052FD">
              <w:rPr>
                <w:rFonts w:ascii="Constantia" w:hAnsi="Constantia"/>
                <w:i/>
                <w:color w:val="000000"/>
              </w:rPr>
              <w:t xml:space="preserve"> </w:t>
            </w:r>
            <w:proofErr w:type="spellStart"/>
            <w:r w:rsidRPr="008052FD">
              <w:rPr>
                <w:rFonts w:ascii="Constantia" w:hAnsi="Constantia"/>
                <w:i/>
                <w:color w:val="000000"/>
              </w:rPr>
              <w:t>cafra</w:t>
            </w:r>
            <w:proofErr w:type="spellEnd"/>
          </w:p>
        </w:tc>
        <w:tc>
          <w:tcPr>
            <w:tcW w:w="3119" w:type="dxa"/>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African wild cat</w:t>
            </w:r>
          </w:p>
        </w:tc>
        <w:tc>
          <w:tcPr>
            <w:tcW w:w="773" w:type="dxa"/>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2</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6</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0.47</w:t>
            </w:r>
          </w:p>
        </w:tc>
      </w:tr>
      <w:tr w:rsidR="00C04CC9" w:rsidRPr="008052FD" w:rsidTr="00681C06">
        <w:trPr>
          <w:trHeight w:val="300"/>
        </w:trPr>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i/>
                <w:color w:val="000000"/>
              </w:rPr>
            </w:pPr>
            <w:r w:rsidRPr="008052FD">
              <w:rPr>
                <w:rFonts w:ascii="Constantia" w:hAnsi="Constantia"/>
                <w:i/>
                <w:color w:val="000000"/>
              </w:rPr>
              <w:t xml:space="preserve">Caracal </w:t>
            </w:r>
            <w:proofErr w:type="spellStart"/>
            <w:r w:rsidRPr="008052FD">
              <w:rPr>
                <w:rFonts w:ascii="Constantia" w:hAnsi="Constantia"/>
                <w:i/>
                <w:color w:val="000000"/>
              </w:rPr>
              <w:t>caracal</w:t>
            </w:r>
            <w:proofErr w:type="spellEnd"/>
          </w:p>
        </w:tc>
        <w:tc>
          <w:tcPr>
            <w:tcW w:w="3119" w:type="dxa"/>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Caracal</w:t>
            </w:r>
          </w:p>
        </w:tc>
        <w:tc>
          <w:tcPr>
            <w:tcW w:w="773" w:type="dxa"/>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2</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6</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0.47</w:t>
            </w:r>
          </w:p>
        </w:tc>
      </w:tr>
      <w:tr w:rsidR="00C04CC9" w:rsidRPr="008052FD" w:rsidTr="00681C06">
        <w:trPr>
          <w:trHeight w:val="300"/>
        </w:trPr>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i/>
                <w:color w:val="000000"/>
              </w:rPr>
            </w:pPr>
            <w:proofErr w:type="spellStart"/>
            <w:r w:rsidRPr="008052FD">
              <w:rPr>
                <w:rFonts w:ascii="Constantia" w:hAnsi="Constantia"/>
                <w:i/>
                <w:color w:val="000000"/>
              </w:rPr>
              <w:t>Canis</w:t>
            </w:r>
            <w:proofErr w:type="spellEnd"/>
            <w:r w:rsidRPr="008052FD">
              <w:rPr>
                <w:rFonts w:ascii="Constantia" w:hAnsi="Constantia"/>
                <w:i/>
                <w:color w:val="000000"/>
              </w:rPr>
              <w:t xml:space="preserve"> lupus </w:t>
            </w:r>
            <w:proofErr w:type="spellStart"/>
            <w:r w:rsidRPr="008052FD">
              <w:rPr>
                <w:rFonts w:ascii="Constantia" w:hAnsi="Constantia"/>
                <w:i/>
                <w:color w:val="000000"/>
              </w:rPr>
              <w:t>familiaris</w:t>
            </w:r>
            <w:proofErr w:type="spellEnd"/>
          </w:p>
        </w:tc>
        <w:tc>
          <w:tcPr>
            <w:tcW w:w="3119" w:type="dxa"/>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Dog</w:t>
            </w:r>
          </w:p>
        </w:tc>
        <w:tc>
          <w:tcPr>
            <w:tcW w:w="773" w:type="dxa"/>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0.08</w:t>
            </w:r>
          </w:p>
        </w:tc>
      </w:tr>
      <w:tr w:rsidR="00C04CC9" w:rsidRPr="008052FD" w:rsidTr="00681C06">
        <w:trPr>
          <w:trHeight w:val="300"/>
        </w:trPr>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color w:val="000000"/>
              </w:rPr>
            </w:pPr>
            <w:proofErr w:type="spellStart"/>
            <w:r w:rsidRPr="008052FD">
              <w:rPr>
                <w:rFonts w:ascii="Constantia" w:hAnsi="Constantia"/>
                <w:color w:val="000000"/>
              </w:rPr>
              <w:t>Rodentia</w:t>
            </w:r>
            <w:proofErr w:type="spellEnd"/>
          </w:p>
        </w:tc>
        <w:tc>
          <w:tcPr>
            <w:tcW w:w="3126" w:type="dxa"/>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i/>
                <w:color w:val="000000"/>
              </w:rPr>
            </w:pPr>
            <w:proofErr w:type="spellStart"/>
            <w:r w:rsidRPr="008052FD">
              <w:rPr>
                <w:rFonts w:ascii="Constantia" w:hAnsi="Constantia"/>
                <w:i/>
                <w:color w:val="000000"/>
              </w:rPr>
              <w:t>Hystrix</w:t>
            </w:r>
            <w:proofErr w:type="spellEnd"/>
            <w:r w:rsidRPr="008052FD">
              <w:rPr>
                <w:rFonts w:ascii="Constantia" w:hAnsi="Constantia"/>
                <w:i/>
                <w:color w:val="000000"/>
              </w:rPr>
              <w:t xml:space="preserve"> </w:t>
            </w:r>
            <w:proofErr w:type="spellStart"/>
            <w:r w:rsidRPr="008052FD">
              <w:rPr>
                <w:rFonts w:ascii="Constantia" w:hAnsi="Constantia"/>
                <w:i/>
                <w:color w:val="000000"/>
              </w:rPr>
              <w:t>africaeaustralis</w:t>
            </w:r>
            <w:proofErr w:type="spellEnd"/>
          </w:p>
        </w:tc>
        <w:tc>
          <w:tcPr>
            <w:tcW w:w="3119" w:type="dxa"/>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Cape porcupine</w:t>
            </w:r>
          </w:p>
        </w:tc>
        <w:tc>
          <w:tcPr>
            <w:tcW w:w="773" w:type="dxa"/>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0.23</w:t>
            </w:r>
          </w:p>
        </w:tc>
      </w:tr>
      <w:tr w:rsidR="00C04CC9" w:rsidRPr="008052FD" w:rsidTr="00681C06">
        <w:trPr>
          <w:trHeight w:val="300"/>
        </w:trPr>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color w:val="000000"/>
              </w:rPr>
            </w:pPr>
            <w:proofErr w:type="spellStart"/>
            <w:r w:rsidRPr="008052FD">
              <w:rPr>
                <w:rFonts w:ascii="Constantia" w:hAnsi="Constantia"/>
                <w:color w:val="000000"/>
              </w:rPr>
              <w:t>Ungulata</w:t>
            </w:r>
            <w:proofErr w:type="spellEnd"/>
          </w:p>
        </w:tc>
        <w:tc>
          <w:tcPr>
            <w:tcW w:w="3126" w:type="dxa"/>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i/>
                <w:color w:val="000000"/>
              </w:rPr>
            </w:pPr>
            <w:proofErr w:type="spellStart"/>
            <w:r w:rsidRPr="008052FD">
              <w:rPr>
                <w:rFonts w:ascii="Constantia" w:hAnsi="Constantia"/>
                <w:i/>
                <w:color w:val="000000"/>
              </w:rPr>
              <w:t>Tragelaphus</w:t>
            </w:r>
            <w:proofErr w:type="spellEnd"/>
            <w:r w:rsidRPr="008052FD">
              <w:rPr>
                <w:rFonts w:ascii="Constantia" w:hAnsi="Constantia"/>
                <w:i/>
                <w:color w:val="000000"/>
              </w:rPr>
              <w:t xml:space="preserve"> </w:t>
            </w:r>
            <w:proofErr w:type="spellStart"/>
            <w:r w:rsidRPr="008052FD">
              <w:rPr>
                <w:rFonts w:ascii="Constantia" w:hAnsi="Constantia"/>
                <w:i/>
                <w:color w:val="000000"/>
              </w:rPr>
              <w:t>strepsiceros</w:t>
            </w:r>
            <w:proofErr w:type="spellEnd"/>
          </w:p>
        </w:tc>
        <w:tc>
          <w:tcPr>
            <w:tcW w:w="3119" w:type="dxa"/>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Greater kudu</w:t>
            </w:r>
          </w:p>
        </w:tc>
        <w:tc>
          <w:tcPr>
            <w:tcW w:w="773" w:type="dxa"/>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8</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18</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17</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43</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3.36</w:t>
            </w:r>
          </w:p>
        </w:tc>
      </w:tr>
      <w:tr w:rsidR="00C04CC9" w:rsidRPr="008052FD" w:rsidTr="00681C06">
        <w:trPr>
          <w:trHeight w:val="300"/>
        </w:trPr>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i/>
                <w:color w:val="000000"/>
              </w:rPr>
            </w:pPr>
            <w:proofErr w:type="spellStart"/>
            <w:r w:rsidRPr="008052FD">
              <w:rPr>
                <w:rFonts w:ascii="Constantia" w:hAnsi="Constantia"/>
                <w:i/>
                <w:color w:val="000000"/>
              </w:rPr>
              <w:t>Taurotragus</w:t>
            </w:r>
            <w:proofErr w:type="spellEnd"/>
            <w:r w:rsidRPr="008052FD">
              <w:rPr>
                <w:rFonts w:ascii="Constantia" w:hAnsi="Constantia"/>
                <w:i/>
                <w:color w:val="000000"/>
              </w:rPr>
              <w:t xml:space="preserve"> </w:t>
            </w:r>
            <w:proofErr w:type="spellStart"/>
            <w:r w:rsidRPr="008052FD">
              <w:rPr>
                <w:rFonts w:ascii="Constantia" w:hAnsi="Constantia"/>
                <w:i/>
                <w:color w:val="000000"/>
              </w:rPr>
              <w:t>oryx</w:t>
            </w:r>
            <w:proofErr w:type="spellEnd"/>
          </w:p>
        </w:tc>
        <w:tc>
          <w:tcPr>
            <w:tcW w:w="3119" w:type="dxa"/>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Eland</w:t>
            </w:r>
          </w:p>
        </w:tc>
        <w:tc>
          <w:tcPr>
            <w:tcW w:w="773" w:type="dxa"/>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12</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4</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17</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1.33</w:t>
            </w:r>
          </w:p>
        </w:tc>
      </w:tr>
      <w:tr w:rsidR="00C04CC9" w:rsidRPr="008052FD" w:rsidTr="00681C06">
        <w:trPr>
          <w:trHeight w:val="300"/>
        </w:trPr>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i/>
                <w:color w:val="000000"/>
              </w:rPr>
            </w:pPr>
            <w:proofErr w:type="spellStart"/>
            <w:r w:rsidRPr="008052FD">
              <w:rPr>
                <w:rFonts w:ascii="Constantia" w:hAnsi="Constantia"/>
                <w:i/>
                <w:color w:val="000000"/>
              </w:rPr>
              <w:t>Raphicerus</w:t>
            </w:r>
            <w:proofErr w:type="spellEnd"/>
            <w:r w:rsidRPr="008052FD">
              <w:rPr>
                <w:rFonts w:ascii="Constantia" w:hAnsi="Constantia"/>
                <w:i/>
                <w:color w:val="000000"/>
              </w:rPr>
              <w:t xml:space="preserve"> </w:t>
            </w:r>
            <w:proofErr w:type="spellStart"/>
            <w:r w:rsidRPr="008052FD">
              <w:rPr>
                <w:rFonts w:ascii="Constantia" w:hAnsi="Constantia"/>
                <w:i/>
                <w:color w:val="000000"/>
              </w:rPr>
              <w:t>campestris</w:t>
            </w:r>
            <w:proofErr w:type="spellEnd"/>
          </w:p>
        </w:tc>
        <w:tc>
          <w:tcPr>
            <w:tcW w:w="3119" w:type="dxa"/>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Steenbok</w:t>
            </w:r>
          </w:p>
        </w:tc>
        <w:tc>
          <w:tcPr>
            <w:tcW w:w="773" w:type="dxa"/>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46</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52</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101</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7.89</w:t>
            </w:r>
          </w:p>
        </w:tc>
      </w:tr>
      <w:tr w:rsidR="00C04CC9" w:rsidRPr="008052FD" w:rsidTr="00681C06">
        <w:trPr>
          <w:trHeight w:val="300"/>
        </w:trPr>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i/>
                <w:color w:val="000000"/>
              </w:rPr>
            </w:pPr>
            <w:proofErr w:type="spellStart"/>
            <w:r w:rsidRPr="008052FD">
              <w:rPr>
                <w:rFonts w:ascii="Constantia" w:hAnsi="Constantia"/>
                <w:i/>
                <w:color w:val="000000"/>
              </w:rPr>
              <w:t>Oreotragus</w:t>
            </w:r>
            <w:proofErr w:type="spellEnd"/>
            <w:r w:rsidRPr="008052FD">
              <w:rPr>
                <w:rFonts w:ascii="Constantia" w:hAnsi="Constantia"/>
                <w:i/>
                <w:color w:val="000000"/>
              </w:rPr>
              <w:t xml:space="preserve"> </w:t>
            </w:r>
            <w:proofErr w:type="spellStart"/>
            <w:r w:rsidRPr="008052FD">
              <w:rPr>
                <w:rFonts w:ascii="Constantia" w:hAnsi="Constantia"/>
                <w:i/>
                <w:color w:val="000000"/>
              </w:rPr>
              <w:t>oreotragus</w:t>
            </w:r>
            <w:proofErr w:type="spellEnd"/>
          </w:p>
        </w:tc>
        <w:tc>
          <w:tcPr>
            <w:tcW w:w="3119" w:type="dxa"/>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Klipspringer</w:t>
            </w:r>
          </w:p>
        </w:tc>
        <w:tc>
          <w:tcPr>
            <w:tcW w:w="773" w:type="dxa"/>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8</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9</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0.70</w:t>
            </w:r>
          </w:p>
        </w:tc>
      </w:tr>
      <w:tr w:rsidR="00C04CC9" w:rsidRPr="008052FD" w:rsidTr="00681C06">
        <w:trPr>
          <w:trHeight w:val="300"/>
        </w:trPr>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i/>
                <w:color w:val="000000"/>
              </w:rPr>
            </w:pPr>
            <w:proofErr w:type="spellStart"/>
            <w:r w:rsidRPr="008052FD">
              <w:rPr>
                <w:rFonts w:ascii="Constantia" w:hAnsi="Constantia"/>
                <w:i/>
                <w:color w:val="000000"/>
              </w:rPr>
              <w:t>Bos</w:t>
            </w:r>
            <w:proofErr w:type="spellEnd"/>
            <w:r w:rsidRPr="008052FD">
              <w:rPr>
                <w:rFonts w:ascii="Constantia" w:hAnsi="Constantia"/>
                <w:i/>
                <w:color w:val="000000"/>
              </w:rPr>
              <w:t xml:space="preserve"> </w:t>
            </w:r>
            <w:proofErr w:type="spellStart"/>
            <w:r w:rsidRPr="008052FD">
              <w:rPr>
                <w:rFonts w:ascii="Constantia" w:hAnsi="Constantia"/>
                <w:i/>
                <w:color w:val="000000"/>
              </w:rPr>
              <w:t>taurus</w:t>
            </w:r>
            <w:proofErr w:type="spellEnd"/>
          </w:p>
        </w:tc>
        <w:tc>
          <w:tcPr>
            <w:tcW w:w="3119" w:type="dxa"/>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Cattle</w:t>
            </w:r>
          </w:p>
        </w:tc>
        <w:tc>
          <w:tcPr>
            <w:tcW w:w="773" w:type="dxa"/>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27</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38</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39</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104</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8.13</w:t>
            </w:r>
          </w:p>
        </w:tc>
      </w:tr>
      <w:tr w:rsidR="00C04CC9" w:rsidRPr="008052FD" w:rsidTr="00681C06">
        <w:trPr>
          <w:trHeight w:val="300"/>
        </w:trPr>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i/>
                <w:color w:val="000000"/>
              </w:rPr>
            </w:pPr>
            <w:r w:rsidRPr="008052FD">
              <w:rPr>
                <w:rFonts w:ascii="Constantia" w:hAnsi="Constantia"/>
                <w:i/>
                <w:color w:val="000000"/>
              </w:rPr>
              <w:t xml:space="preserve">Oryx </w:t>
            </w:r>
            <w:proofErr w:type="spellStart"/>
            <w:r w:rsidRPr="008052FD">
              <w:rPr>
                <w:rFonts w:ascii="Constantia" w:hAnsi="Constantia"/>
                <w:i/>
                <w:color w:val="000000"/>
              </w:rPr>
              <w:t>gazella</w:t>
            </w:r>
            <w:proofErr w:type="spellEnd"/>
          </w:p>
        </w:tc>
        <w:tc>
          <w:tcPr>
            <w:tcW w:w="3119" w:type="dxa"/>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rPr>
              <w:t xml:space="preserve">South African </w:t>
            </w:r>
            <w:proofErr w:type="spellStart"/>
            <w:r w:rsidRPr="008052FD">
              <w:rPr>
                <w:rFonts w:ascii="Constantia" w:hAnsi="Constantia"/>
              </w:rPr>
              <w:t>o</w:t>
            </w:r>
            <w:r w:rsidRPr="008052FD">
              <w:rPr>
                <w:rFonts w:ascii="Constantia" w:hAnsi="Constantia"/>
                <w:color w:val="000000"/>
              </w:rPr>
              <w:t>ryx</w:t>
            </w:r>
            <w:proofErr w:type="spellEnd"/>
          </w:p>
        </w:tc>
        <w:tc>
          <w:tcPr>
            <w:tcW w:w="773" w:type="dxa"/>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16</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13</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29</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2.27</w:t>
            </w:r>
          </w:p>
        </w:tc>
      </w:tr>
      <w:tr w:rsidR="00C04CC9" w:rsidRPr="008052FD" w:rsidTr="00681C06">
        <w:trPr>
          <w:trHeight w:val="300"/>
        </w:trPr>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color w:val="000000"/>
              </w:rPr>
            </w:pPr>
            <w:proofErr w:type="spellStart"/>
            <w:r w:rsidRPr="008052FD">
              <w:rPr>
                <w:rFonts w:ascii="Constantia" w:hAnsi="Constantia"/>
                <w:color w:val="000000"/>
              </w:rPr>
              <w:t>Lagomorpha</w:t>
            </w:r>
            <w:proofErr w:type="spellEnd"/>
          </w:p>
        </w:tc>
        <w:tc>
          <w:tcPr>
            <w:tcW w:w="3126" w:type="dxa"/>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i/>
                <w:color w:val="000000"/>
              </w:rPr>
            </w:pPr>
            <w:proofErr w:type="spellStart"/>
            <w:r w:rsidRPr="008052FD">
              <w:rPr>
                <w:rFonts w:ascii="Constantia" w:hAnsi="Constantia"/>
                <w:i/>
                <w:color w:val="000000"/>
              </w:rPr>
              <w:t>Lepus</w:t>
            </w:r>
            <w:proofErr w:type="spellEnd"/>
            <w:r w:rsidRPr="008052FD">
              <w:rPr>
                <w:rFonts w:ascii="Constantia" w:hAnsi="Constantia"/>
                <w:i/>
                <w:color w:val="000000"/>
              </w:rPr>
              <w:t xml:space="preserve"> </w:t>
            </w:r>
            <w:proofErr w:type="spellStart"/>
            <w:r w:rsidRPr="008052FD">
              <w:rPr>
                <w:rFonts w:ascii="Constantia" w:hAnsi="Constantia"/>
                <w:i/>
                <w:color w:val="000000"/>
              </w:rPr>
              <w:t>saxatilis</w:t>
            </w:r>
            <w:proofErr w:type="spellEnd"/>
          </w:p>
        </w:tc>
        <w:tc>
          <w:tcPr>
            <w:tcW w:w="3119" w:type="dxa"/>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Scrub hare</w:t>
            </w:r>
          </w:p>
        </w:tc>
        <w:tc>
          <w:tcPr>
            <w:tcW w:w="773" w:type="dxa"/>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0.08</w:t>
            </w:r>
          </w:p>
        </w:tc>
      </w:tr>
      <w:tr w:rsidR="00C04CC9" w:rsidRPr="008052FD" w:rsidTr="00681C06">
        <w:trPr>
          <w:trHeight w:val="300"/>
        </w:trPr>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Aves</w:t>
            </w:r>
          </w:p>
        </w:tc>
        <w:tc>
          <w:tcPr>
            <w:tcW w:w="3126" w:type="dxa"/>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i/>
                <w:color w:val="000000"/>
              </w:rPr>
            </w:pPr>
            <w:r w:rsidRPr="008052FD">
              <w:rPr>
                <w:rFonts w:ascii="Constantia" w:hAnsi="Constantia"/>
                <w:i/>
                <w:color w:val="000000"/>
              </w:rPr>
              <w:t> </w:t>
            </w:r>
          </w:p>
        </w:tc>
        <w:tc>
          <w:tcPr>
            <w:tcW w:w="3119" w:type="dxa"/>
            <w:tcBorders>
              <w:top w:val="nil"/>
              <w:left w:val="nil"/>
              <w:bottom w:val="nil"/>
              <w:right w:val="nil"/>
            </w:tcBorders>
            <w:shd w:val="clear" w:color="auto" w:fill="F2F2F2"/>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 </w:t>
            </w:r>
          </w:p>
        </w:tc>
        <w:tc>
          <w:tcPr>
            <w:tcW w:w="773" w:type="dxa"/>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4</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11</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126</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141</w:t>
            </w:r>
          </w:p>
        </w:tc>
        <w:tc>
          <w:tcPr>
            <w:tcW w:w="0" w:type="auto"/>
            <w:tcBorders>
              <w:top w:val="nil"/>
              <w:left w:val="nil"/>
              <w:bottom w:val="nil"/>
              <w:right w:val="nil"/>
            </w:tcBorders>
            <w:shd w:val="clear" w:color="auto" w:fill="F2F2F2"/>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11.02</w:t>
            </w:r>
          </w:p>
        </w:tc>
      </w:tr>
      <w:tr w:rsidR="00C04CC9" w:rsidRPr="008052FD" w:rsidTr="00681C06">
        <w:trPr>
          <w:trHeight w:val="300"/>
        </w:trPr>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 xml:space="preserve">Unidentified </w:t>
            </w:r>
          </w:p>
        </w:tc>
        <w:tc>
          <w:tcPr>
            <w:tcW w:w="3126" w:type="dxa"/>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i/>
                <w:color w:val="000000"/>
              </w:rPr>
            </w:pPr>
            <w:r w:rsidRPr="008052FD">
              <w:rPr>
                <w:rFonts w:ascii="Constantia" w:hAnsi="Constantia"/>
                <w:i/>
                <w:color w:val="000000"/>
              </w:rPr>
              <w:t> </w:t>
            </w:r>
          </w:p>
        </w:tc>
        <w:tc>
          <w:tcPr>
            <w:tcW w:w="3119" w:type="dxa"/>
            <w:tcBorders>
              <w:top w:val="nil"/>
              <w:left w:val="nil"/>
              <w:bottom w:val="nil"/>
              <w:right w:val="nil"/>
            </w:tcBorders>
            <w:shd w:val="clear" w:color="auto" w:fill="D8D8D8"/>
            <w:vAlign w:val="bottom"/>
          </w:tcPr>
          <w:p w:rsidR="003538E3" w:rsidRPr="008052FD" w:rsidRDefault="0075657A" w:rsidP="009D1F9B">
            <w:pPr>
              <w:spacing w:after="0" w:line="360" w:lineRule="auto"/>
              <w:rPr>
                <w:rFonts w:ascii="Constantia" w:hAnsi="Constantia"/>
                <w:color w:val="000000"/>
              </w:rPr>
            </w:pPr>
            <w:r w:rsidRPr="008052FD">
              <w:rPr>
                <w:rFonts w:ascii="Constantia" w:hAnsi="Constantia"/>
                <w:color w:val="000000"/>
              </w:rPr>
              <w:t>Unidentified</w:t>
            </w:r>
          </w:p>
        </w:tc>
        <w:tc>
          <w:tcPr>
            <w:tcW w:w="773" w:type="dxa"/>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26</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33</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25</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84</w:t>
            </w:r>
          </w:p>
        </w:tc>
        <w:tc>
          <w:tcPr>
            <w:tcW w:w="0" w:type="auto"/>
            <w:tcBorders>
              <w:top w:val="nil"/>
              <w:left w:val="nil"/>
              <w:bottom w:val="nil"/>
              <w:right w:val="nil"/>
            </w:tcBorders>
            <w:shd w:val="clear" w:color="auto" w:fill="D8D8D8"/>
            <w:vAlign w:val="bottom"/>
          </w:tcPr>
          <w:p w:rsidR="003538E3" w:rsidRPr="008052FD" w:rsidRDefault="0075657A" w:rsidP="009D1F9B">
            <w:pPr>
              <w:spacing w:after="0" w:line="360" w:lineRule="auto"/>
              <w:jc w:val="right"/>
              <w:rPr>
                <w:rFonts w:ascii="Constantia" w:hAnsi="Constantia"/>
                <w:color w:val="000000"/>
              </w:rPr>
            </w:pPr>
            <w:r w:rsidRPr="008052FD">
              <w:rPr>
                <w:rFonts w:ascii="Constantia" w:hAnsi="Constantia"/>
                <w:color w:val="000000"/>
              </w:rPr>
              <w:t>6.56</w:t>
            </w:r>
          </w:p>
        </w:tc>
      </w:tr>
    </w:tbl>
    <w:p w:rsidR="00C04CC9" w:rsidRPr="008052FD" w:rsidRDefault="00C04CC9" w:rsidP="009D1F9B">
      <w:pPr>
        <w:rPr>
          <w:rFonts w:ascii="Constantia" w:hAnsi="Constantia"/>
        </w:rPr>
        <w:sectPr w:rsidR="00C04CC9" w:rsidRPr="008052FD" w:rsidSect="000D0C71">
          <w:footerReference w:type="first" r:id="rId14"/>
          <w:pgSz w:w="15840" w:h="12240" w:orient="landscape"/>
          <w:pgMar w:top="1440" w:right="1440" w:bottom="1440" w:left="1440" w:header="720" w:footer="720" w:gutter="0"/>
          <w:pgNumType w:start="23"/>
          <w:cols w:space="720"/>
          <w:titlePg/>
        </w:sectPr>
      </w:pPr>
    </w:p>
    <w:p w:rsidR="003538E3" w:rsidRPr="008052FD" w:rsidRDefault="00C04CC9" w:rsidP="00EC49EF">
      <w:pPr>
        <w:jc w:val="center"/>
        <w:rPr>
          <w:rFonts w:ascii="Constantia" w:hAnsi="Constantia"/>
        </w:rPr>
      </w:pPr>
      <w:r w:rsidRPr="008052FD">
        <w:rPr>
          <w:rFonts w:ascii="Constantia" w:hAnsi="Constantia"/>
          <w:noProof/>
          <w:lang w:val="en-US"/>
        </w:rPr>
        <w:lastRenderedPageBreak/>
        <w:drawing>
          <wp:inline distT="0" distB="0" distL="0" distR="0" wp14:anchorId="40ECD14B" wp14:editId="58260E20">
            <wp:extent cx="5941807" cy="61150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Collage_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6767" cy="6120155"/>
                    </a:xfrm>
                    <a:prstGeom prst="rect">
                      <a:avLst/>
                    </a:prstGeom>
                  </pic:spPr>
                </pic:pic>
              </a:graphicData>
            </a:graphic>
          </wp:inline>
        </w:drawing>
      </w:r>
    </w:p>
    <w:p w:rsidR="003538E3" w:rsidRDefault="0075657A" w:rsidP="0075657A">
      <w:pPr>
        <w:spacing w:after="0" w:line="336" w:lineRule="auto"/>
        <w:rPr>
          <w:rFonts w:ascii="Constantia" w:hAnsi="Constantia"/>
        </w:rPr>
      </w:pPr>
      <w:r w:rsidRPr="008052FD">
        <w:rPr>
          <w:rFonts w:ascii="Constantia" w:hAnsi="Constantia"/>
          <w:b/>
        </w:rPr>
        <w:t xml:space="preserve">Figure 3: Camera trapping in the non-perennial </w:t>
      </w:r>
      <w:proofErr w:type="spellStart"/>
      <w:r w:rsidRPr="008052FD">
        <w:rPr>
          <w:rFonts w:ascii="Constantia" w:hAnsi="Constantia"/>
          <w:b/>
        </w:rPr>
        <w:t>Prins</w:t>
      </w:r>
      <w:proofErr w:type="spellEnd"/>
      <w:r w:rsidRPr="008052FD">
        <w:rPr>
          <w:rFonts w:ascii="Constantia" w:hAnsi="Constantia"/>
          <w:b/>
        </w:rPr>
        <w:t xml:space="preserve"> River.</w:t>
      </w:r>
      <w:r w:rsidRPr="008052FD">
        <w:rPr>
          <w:rFonts w:ascii="Constantia" w:hAnsi="Constantia"/>
        </w:rPr>
        <w:t xml:space="preserve"> (A) Male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sidR="00EC49EF">
        <w:rPr>
          <w:rFonts w:ascii="Constantia" w:hAnsi="Constantia"/>
        </w:rPr>
        <w:t>) during night-time</w:t>
      </w:r>
      <w:r w:rsidRPr="008052FD">
        <w:rPr>
          <w:rFonts w:ascii="Constantia" w:hAnsi="Constantia"/>
        </w:rPr>
        <w:t>. (B) Steenbok (</w:t>
      </w:r>
      <w:proofErr w:type="spellStart"/>
      <w:r w:rsidRPr="008052FD">
        <w:rPr>
          <w:rFonts w:ascii="Constantia" w:hAnsi="Constantia"/>
          <w:i/>
        </w:rPr>
        <w:t>Raphicerus</w:t>
      </w:r>
      <w:proofErr w:type="spellEnd"/>
      <w:r w:rsidRPr="008052FD">
        <w:rPr>
          <w:rFonts w:ascii="Constantia" w:hAnsi="Constantia"/>
          <w:i/>
        </w:rPr>
        <w:t xml:space="preserve"> </w:t>
      </w:r>
      <w:proofErr w:type="spellStart"/>
      <w:r w:rsidRPr="008052FD">
        <w:rPr>
          <w:rFonts w:ascii="Constantia" w:hAnsi="Constantia"/>
          <w:i/>
        </w:rPr>
        <w:t>campestris</w:t>
      </w:r>
      <w:proofErr w:type="spellEnd"/>
      <w:r w:rsidRPr="008052FD">
        <w:rPr>
          <w:rFonts w:ascii="Constantia" w:hAnsi="Constantia"/>
        </w:rPr>
        <w:t>) inside the dry channel. (C) Two black-backed jackals (</w:t>
      </w:r>
      <w:proofErr w:type="spellStart"/>
      <w:r w:rsidRPr="008052FD">
        <w:rPr>
          <w:rFonts w:ascii="Constantia" w:hAnsi="Constantia"/>
          <w:i/>
        </w:rPr>
        <w:t>Canis</w:t>
      </w:r>
      <w:proofErr w:type="spellEnd"/>
      <w:r w:rsidRPr="008052FD">
        <w:rPr>
          <w:rFonts w:ascii="Constantia" w:hAnsi="Constantia"/>
          <w:i/>
        </w:rPr>
        <w:t xml:space="preserve"> </w:t>
      </w:r>
      <w:proofErr w:type="spellStart"/>
      <w:r w:rsidRPr="008052FD">
        <w:rPr>
          <w:rFonts w:ascii="Constantia" w:hAnsi="Constantia"/>
          <w:i/>
        </w:rPr>
        <w:t>mesomelas</w:t>
      </w:r>
      <w:proofErr w:type="spellEnd"/>
      <w:r w:rsidRPr="008052FD">
        <w:rPr>
          <w:rFonts w:ascii="Constantia" w:hAnsi="Constantia"/>
        </w:rPr>
        <w:t>). (D) Caracal (</w:t>
      </w:r>
      <w:r w:rsidRPr="008052FD">
        <w:rPr>
          <w:rFonts w:ascii="Constantia" w:hAnsi="Constantia"/>
          <w:i/>
        </w:rPr>
        <w:t>Caracal caracal</w:t>
      </w:r>
      <w:r w:rsidRPr="008052FD">
        <w:rPr>
          <w:rFonts w:ascii="Constantia" w:hAnsi="Constantia"/>
        </w:rPr>
        <w:t>) inside the dry channel. (E) A troop of baboons (</w:t>
      </w:r>
      <w:proofErr w:type="spellStart"/>
      <w:r w:rsidRPr="008052FD">
        <w:rPr>
          <w:rFonts w:ascii="Constantia" w:hAnsi="Constantia"/>
          <w:i/>
        </w:rPr>
        <w:t>Papio</w:t>
      </w:r>
      <w:proofErr w:type="spellEnd"/>
      <w:r w:rsidRPr="008052FD">
        <w:rPr>
          <w:rFonts w:ascii="Constantia" w:hAnsi="Constantia"/>
          <w:i/>
        </w:rPr>
        <w:t xml:space="preserve"> </w:t>
      </w:r>
      <w:proofErr w:type="spellStart"/>
      <w:r w:rsidRPr="008052FD">
        <w:rPr>
          <w:rFonts w:ascii="Constantia" w:hAnsi="Constantia"/>
          <w:i/>
        </w:rPr>
        <w:t>ursinus</w:t>
      </w:r>
      <w:proofErr w:type="spellEnd"/>
      <w:r w:rsidRPr="008052FD">
        <w:rPr>
          <w:rFonts w:ascii="Constantia" w:hAnsi="Constantia"/>
        </w:rPr>
        <w:t>) inside the dry channel. (F) Cow (</w:t>
      </w:r>
      <w:proofErr w:type="spellStart"/>
      <w:r w:rsidRPr="008052FD">
        <w:rPr>
          <w:rFonts w:ascii="Constantia" w:hAnsi="Constantia"/>
          <w:i/>
        </w:rPr>
        <w:t>Bos</w:t>
      </w:r>
      <w:proofErr w:type="spellEnd"/>
      <w:r w:rsidRPr="008052FD">
        <w:rPr>
          <w:rFonts w:ascii="Constantia" w:hAnsi="Constantia"/>
          <w:i/>
        </w:rPr>
        <w:t xml:space="preserve"> </w:t>
      </w:r>
      <w:proofErr w:type="spellStart"/>
      <w:proofErr w:type="gramStart"/>
      <w:r w:rsidRPr="008052FD">
        <w:rPr>
          <w:rFonts w:ascii="Constantia" w:hAnsi="Constantia"/>
          <w:i/>
        </w:rPr>
        <w:t>taurus</w:t>
      </w:r>
      <w:proofErr w:type="spellEnd"/>
      <w:proofErr w:type="gramEnd"/>
      <w:r w:rsidRPr="008052FD">
        <w:rPr>
          <w:rFonts w:ascii="Constantia" w:hAnsi="Constantia"/>
        </w:rPr>
        <w:t xml:space="preserve">) inside the water during the flood of </w:t>
      </w:r>
      <w:r w:rsidR="00EC49EF">
        <w:rPr>
          <w:rFonts w:ascii="Constantia" w:hAnsi="Constantia"/>
        </w:rPr>
        <w:t xml:space="preserve">January 2018. </w:t>
      </w:r>
      <w:r w:rsidRPr="008052FD">
        <w:rPr>
          <w:rFonts w:ascii="Constantia" w:hAnsi="Constantia"/>
        </w:rPr>
        <w:t xml:space="preserve">(G) South African </w:t>
      </w:r>
      <w:proofErr w:type="spellStart"/>
      <w:r w:rsidRPr="008052FD">
        <w:rPr>
          <w:rFonts w:ascii="Constantia" w:hAnsi="Constantia"/>
        </w:rPr>
        <w:t>oryx</w:t>
      </w:r>
      <w:proofErr w:type="spellEnd"/>
      <w:r w:rsidRPr="008052FD">
        <w:rPr>
          <w:rFonts w:ascii="Constantia" w:hAnsi="Constantia"/>
        </w:rPr>
        <w:t xml:space="preserve"> (</w:t>
      </w:r>
      <w:r w:rsidRPr="008052FD">
        <w:rPr>
          <w:rFonts w:ascii="Constantia" w:hAnsi="Constantia"/>
          <w:i/>
        </w:rPr>
        <w:t xml:space="preserve">Oryx </w:t>
      </w:r>
      <w:proofErr w:type="spellStart"/>
      <w:r w:rsidRPr="008052FD">
        <w:rPr>
          <w:rFonts w:ascii="Constantia" w:hAnsi="Constantia"/>
          <w:i/>
        </w:rPr>
        <w:t>gazella</w:t>
      </w:r>
      <w:proofErr w:type="spellEnd"/>
      <w:r w:rsidRPr="008052FD">
        <w:rPr>
          <w:rFonts w:ascii="Constantia" w:hAnsi="Constantia"/>
        </w:rPr>
        <w:t>) (H) A single-horned male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sidRPr="008052FD">
        <w:rPr>
          <w:rFonts w:ascii="Constantia" w:hAnsi="Constantia"/>
        </w:rPr>
        <w:t>)</w:t>
      </w:r>
      <w:r w:rsidR="00C04CC9" w:rsidRPr="008052FD">
        <w:rPr>
          <w:rFonts w:ascii="Constantia" w:hAnsi="Constantia"/>
        </w:rPr>
        <w:t>.</w:t>
      </w:r>
      <w:r w:rsidRPr="008052FD">
        <w:rPr>
          <w:rFonts w:ascii="Constantia" w:hAnsi="Constantia"/>
        </w:rPr>
        <w:t xml:space="preserve"> </w:t>
      </w:r>
    </w:p>
    <w:p w:rsidR="00DA5DC2" w:rsidRDefault="00DA5DC2" w:rsidP="0075657A">
      <w:pPr>
        <w:spacing w:after="0" w:line="336" w:lineRule="auto"/>
        <w:rPr>
          <w:rFonts w:ascii="Constantia" w:hAnsi="Constantia"/>
        </w:rPr>
      </w:pPr>
      <w:r>
        <w:rPr>
          <w:rFonts w:ascii="Constantia" w:hAnsi="Constantia"/>
          <w:noProof/>
          <w:lang w:val="en-US"/>
        </w:rPr>
        <w:lastRenderedPageBreak/>
        <w:drawing>
          <wp:inline distT="0" distB="0" distL="0" distR="0">
            <wp:extent cx="5943600" cy="5943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collagepart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DA5DC2" w:rsidRPr="00DA5DC2" w:rsidRDefault="00DA5DC2" w:rsidP="00DA5DC2">
      <w:pPr>
        <w:spacing w:line="360" w:lineRule="auto"/>
        <w:rPr>
          <w:rFonts w:ascii="Constantia" w:hAnsi="Constantia"/>
        </w:rPr>
      </w:pPr>
      <w:r w:rsidRPr="00DA5DC2">
        <w:rPr>
          <w:rFonts w:ascii="Constantia" w:hAnsi="Constantia"/>
          <w:b/>
          <w:bCs/>
        </w:rPr>
        <w:t xml:space="preserve">Figure 4: Camera trapping in the non-perennial </w:t>
      </w:r>
      <w:proofErr w:type="spellStart"/>
      <w:r w:rsidRPr="00DA5DC2">
        <w:rPr>
          <w:rFonts w:ascii="Constantia" w:hAnsi="Constantia"/>
          <w:b/>
          <w:bCs/>
        </w:rPr>
        <w:t>Prins</w:t>
      </w:r>
      <w:proofErr w:type="spellEnd"/>
      <w:r w:rsidRPr="00DA5DC2">
        <w:rPr>
          <w:rFonts w:ascii="Constantia" w:hAnsi="Constantia"/>
          <w:b/>
          <w:bCs/>
        </w:rPr>
        <w:t xml:space="preserve"> River.</w:t>
      </w:r>
      <w:r w:rsidRPr="00DA5DC2">
        <w:rPr>
          <w:rFonts w:ascii="Constantia" w:hAnsi="Constantia"/>
        </w:rPr>
        <w:t xml:space="preserve"> (I) Cows (</w:t>
      </w:r>
      <w:proofErr w:type="spellStart"/>
      <w:r w:rsidRPr="00DA5DC2">
        <w:rPr>
          <w:rFonts w:ascii="Constantia" w:hAnsi="Constantia"/>
          <w:i/>
        </w:rPr>
        <w:t>Bos</w:t>
      </w:r>
      <w:proofErr w:type="spellEnd"/>
      <w:r w:rsidRPr="00DA5DC2">
        <w:rPr>
          <w:rFonts w:ascii="Constantia" w:hAnsi="Constantia"/>
          <w:i/>
        </w:rPr>
        <w:t xml:space="preserve"> </w:t>
      </w:r>
      <w:proofErr w:type="spellStart"/>
      <w:proofErr w:type="gramStart"/>
      <w:r w:rsidRPr="00DA5DC2">
        <w:rPr>
          <w:rFonts w:ascii="Constantia" w:hAnsi="Constantia"/>
          <w:i/>
        </w:rPr>
        <w:t>taurus</w:t>
      </w:r>
      <w:proofErr w:type="spellEnd"/>
      <w:proofErr w:type="gramEnd"/>
      <w:r w:rsidRPr="00DA5DC2">
        <w:rPr>
          <w:rFonts w:ascii="Constantia" w:hAnsi="Constantia"/>
        </w:rPr>
        <w:t xml:space="preserve">) in the </w:t>
      </w:r>
      <w:r w:rsidR="00E01AC5">
        <w:rPr>
          <w:rFonts w:ascii="Constantia" w:hAnsi="Constantia"/>
        </w:rPr>
        <w:t>flooded pool</w:t>
      </w:r>
      <w:r w:rsidRPr="00DA5DC2">
        <w:rPr>
          <w:rFonts w:ascii="Constantia" w:hAnsi="Constantia"/>
        </w:rPr>
        <w:t xml:space="preserve"> (J) A cow (</w:t>
      </w:r>
      <w:proofErr w:type="spellStart"/>
      <w:r w:rsidRPr="00DA5DC2">
        <w:rPr>
          <w:rFonts w:ascii="Constantia" w:hAnsi="Constantia"/>
          <w:i/>
          <w:iCs/>
        </w:rPr>
        <w:t>Bos</w:t>
      </w:r>
      <w:proofErr w:type="spellEnd"/>
      <w:r w:rsidRPr="00DA5DC2">
        <w:rPr>
          <w:rFonts w:ascii="Constantia" w:hAnsi="Constantia"/>
          <w:i/>
          <w:iCs/>
        </w:rPr>
        <w:t xml:space="preserve"> </w:t>
      </w:r>
      <w:proofErr w:type="spellStart"/>
      <w:r w:rsidRPr="00DA5DC2">
        <w:rPr>
          <w:rFonts w:ascii="Constantia" w:hAnsi="Constantia"/>
          <w:i/>
          <w:iCs/>
        </w:rPr>
        <w:t>taurus</w:t>
      </w:r>
      <w:proofErr w:type="spellEnd"/>
      <w:r w:rsidRPr="00DA5DC2">
        <w:rPr>
          <w:rFonts w:ascii="Constantia" w:hAnsi="Constantia"/>
        </w:rPr>
        <w:t>), and baboon (</w:t>
      </w:r>
      <w:proofErr w:type="spellStart"/>
      <w:r w:rsidRPr="00DA5DC2">
        <w:rPr>
          <w:rFonts w:ascii="Constantia" w:hAnsi="Constantia"/>
          <w:i/>
          <w:iCs/>
        </w:rPr>
        <w:t>Papio</w:t>
      </w:r>
      <w:proofErr w:type="spellEnd"/>
      <w:r w:rsidRPr="00DA5DC2">
        <w:rPr>
          <w:rFonts w:ascii="Constantia" w:hAnsi="Constantia"/>
          <w:i/>
          <w:iCs/>
        </w:rPr>
        <w:t xml:space="preserve"> </w:t>
      </w:r>
      <w:proofErr w:type="spellStart"/>
      <w:r w:rsidRPr="00DA5DC2">
        <w:rPr>
          <w:rFonts w:ascii="Constantia" w:hAnsi="Constantia"/>
          <w:i/>
          <w:iCs/>
        </w:rPr>
        <w:t>ursinus</w:t>
      </w:r>
      <w:proofErr w:type="spellEnd"/>
      <w:r w:rsidRPr="00DA5DC2">
        <w:rPr>
          <w:rFonts w:ascii="Constantia" w:hAnsi="Constantia"/>
        </w:rPr>
        <w:t xml:space="preserve">) drinking from the rapidly drying river (K) South African </w:t>
      </w:r>
      <w:proofErr w:type="spellStart"/>
      <w:r w:rsidRPr="00DA5DC2">
        <w:rPr>
          <w:rFonts w:ascii="Constantia" w:hAnsi="Constantia"/>
        </w:rPr>
        <w:t>oryx</w:t>
      </w:r>
      <w:proofErr w:type="spellEnd"/>
      <w:r w:rsidRPr="00DA5DC2">
        <w:rPr>
          <w:rFonts w:ascii="Constantia" w:hAnsi="Constantia"/>
        </w:rPr>
        <w:t xml:space="preserve"> (</w:t>
      </w:r>
      <w:r w:rsidRPr="00DA5DC2">
        <w:rPr>
          <w:rFonts w:ascii="Constantia" w:hAnsi="Constantia"/>
          <w:i/>
          <w:iCs/>
        </w:rPr>
        <w:t xml:space="preserve">Oryx </w:t>
      </w:r>
      <w:proofErr w:type="spellStart"/>
      <w:r w:rsidRPr="00DA5DC2">
        <w:rPr>
          <w:rFonts w:ascii="Constantia" w:hAnsi="Constantia"/>
          <w:i/>
          <w:iCs/>
        </w:rPr>
        <w:t>gazella</w:t>
      </w:r>
      <w:proofErr w:type="spellEnd"/>
      <w:r w:rsidRPr="00DA5DC2">
        <w:rPr>
          <w:rFonts w:ascii="Constantia" w:hAnsi="Constantia"/>
        </w:rPr>
        <w:t>) at night. (L) Juvenile greater kudu (</w:t>
      </w:r>
      <w:proofErr w:type="spellStart"/>
      <w:r w:rsidRPr="00DA5DC2">
        <w:rPr>
          <w:rFonts w:ascii="Constantia" w:hAnsi="Constantia"/>
          <w:i/>
          <w:iCs/>
        </w:rPr>
        <w:t>Tragelaphus</w:t>
      </w:r>
      <w:proofErr w:type="spellEnd"/>
      <w:r w:rsidRPr="00DA5DC2">
        <w:rPr>
          <w:rFonts w:ascii="Constantia" w:hAnsi="Constantia"/>
          <w:i/>
          <w:iCs/>
        </w:rPr>
        <w:t xml:space="preserve"> </w:t>
      </w:r>
      <w:proofErr w:type="spellStart"/>
      <w:r w:rsidRPr="00DA5DC2">
        <w:rPr>
          <w:rFonts w:ascii="Constantia" w:hAnsi="Constantia"/>
          <w:i/>
          <w:iCs/>
        </w:rPr>
        <w:t>strepsiceros</w:t>
      </w:r>
      <w:proofErr w:type="spellEnd"/>
      <w:r w:rsidRPr="00DA5DC2">
        <w:rPr>
          <w:rFonts w:ascii="Constantia" w:hAnsi="Constantia"/>
        </w:rPr>
        <w:t>). (M) Scrub hare</w:t>
      </w:r>
      <w:r w:rsidR="00E01AC5">
        <w:rPr>
          <w:rFonts w:ascii="Constantia" w:hAnsi="Constantia"/>
        </w:rPr>
        <w:t xml:space="preserve"> at twilight</w:t>
      </w:r>
      <w:r w:rsidRPr="00DA5DC2">
        <w:rPr>
          <w:rFonts w:ascii="Constantia" w:hAnsi="Constantia"/>
        </w:rPr>
        <w:t xml:space="preserve"> (</w:t>
      </w:r>
      <w:proofErr w:type="spellStart"/>
      <w:r w:rsidRPr="00DA5DC2">
        <w:rPr>
          <w:rFonts w:ascii="Constantia" w:eastAsia="Times New Roman" w:hAnsi="Constantia" w:cs="Arial"/>
          <w:i/>
          <w:iCs/>
          <w:color w:val="000000"/>
          <w:lang w:val="en-US"/>
        </w:rPr>
        <w:t>Lepus</w:t>
      </w:r>
      <w:proofErr w:type="spellEnd"/>
      <w:r w:rsidRPr="00DA5DC2">
        <w:rPr>
          <w:rFonts w:ascii="Constantia" w:eastAsia="Times New Roman" w:hAnsi="Constantia" w:cs="Arial"/>
          <w:i/>
          <w:iCs/>
          <w:color w:val="000000"/>
          <w:lang w:val="en-US"/>
        </w:rPr>
        <w:t xml:space="preserve"> </w:t>
      </w:r>
      <w:proofErr w:type="spellStart"/>
      <w:r w:rsidRPr="00DA5DC2">
        <w:rPr>
          <w:rFonts w:ascii="Constantia" w:eastAsia="Times New Roman" w:hAnsi="Constantia" w:cs="Arial"/>
          <w:i/>
          <w:iCs/>
          <w:color w:val="000000"/>
          <w:lang w:val="en-US"/>
        </w:rPr>
        <w:t>saxatilis</w:t>
      </w:r>
      <w:proofErr w:type="spellEnd"/>
      <w:r w:rsidRPr="00DA5DC2">
        <w:rPr>
          <w:rFonts w:ascii="Constantia" w:eastAsia="Times New Roman" w:hAnsi="Constantia" w:cs="Arial"/>
          <w:iCs/>
          <w:color w:val="000000"/>
          <w:lang w:val="en-US"/>
        </w:rPr>
        <w:t>). (N) Klipspringer (</w:t>
      </w:r>
      <w:proofErr w:type="spellStart"/>
      <w:r w:rsidRPr="00DA5DC2">
        <w:rPr>
          <w:rFonts w:ascii="Constantia" w:eastAsia="Times New Roman" w:hAnsi="Constantia" w:cs="Arial"/>
          <w:i/>
          <w:iCs/>
          <w:color w:val="000000"/>
        </w:rPr>
        <w:t>Oreotragus</w:t>
      </w:r>
      <w:proofErr w:type="spellEnd"/>
      <w:r w:rsidRPr="00DA5DC2">
        <w:rPr>
          <w:rFonts w:ascii="Constantia" w:eastAsia="Times New Roman" w:hAnsi="Constantia" w:cs="Arial"/>
          <w:i/>
          <w:iCs/>
          <w:color w:val="000000"/>
        </w:rPr>
        <w:t xml:space="preserve"> </w:t>
      </w:r>
      <w:proofErr w:type="spellStart"/>
      <w:r w:rsidRPr="00DA5DC2">
        <w:rPr>
          <w:rFonts w:ascii="Constantia" w:eastAsia="Times New Roman" w:hAnsi="Constantia" w:cs="Arial"/>
          <w:i/>
          <w:iCs/>
          <w:color w:val="000000"/>
        </w:rPr>
        <w:t>oreotragus</w:t>
      </w:r>
      <w:proofErr w:type="spellEnd"/>
      <w:r w:rsidRPr="00DA5DC2">
        <w:rPr>
          <w:rFonts w:ascii="Constantia" w:eastAsia="Times New Roman" w:hAnsi="Constantia" w:cs="Arial"/>
          <w:iCs/>
          <w:color w:val="000000"/>
        </w:rPr>
        <w:t>)</w:t>
      </w:r>
      <w:r w:rsidRPr="00DA5DC2">
        <w:rPr>
          <w:rFonts w:ascii="Constantia" w:eastAsia="Times New Roman" w:hAnsi="Constantia" w:cs="Arial"/>
          <w:i/>
          <w:iCs/>
          <w:color w:val="000000"/>
          <w:lang w:val="en-US"/>
        </w:rPr>
        <w:t xml:space="preserve"> </w:t>
      </w:r>
      <w:r w:rsidRPr="00DA5DC2">
        <w:rPr>
          <w:rFonts w:ascii="Constantia" w:hAnsi="Constantia"/>
        </w:rPr>
        <w:t>(O) Black-backed jackal at the recharged river (</w:t>
      </w:r>
      <w:proofErr w:type="spellStart"/>
      <w:r w:rsidRPr="00DA5DC2">
        <w:rPr>
          <w:rFonts w:ascii="Constantia" w:hAnsi="Constantia"/>
          <w:i/>
        </w:rPr>
        <w:t>Canis</w:t>
      </w:r>
      <w:proofErr w:type="spellEnd"/>
      <w:r w:rsidRPr="00DA5DC2">
        <w:rPr>
          <w:rFonts w:ascii="Constantia" w:hAnsi="Constantia"/>
          <w:i/>
        </w:rPr>
        <w:t xml:space="preserve"> </w:t>
      </w:r>
      <w:proofErr w:type="spellStart"/>
      <w:r w:rsidRPr="00DA5DC2">
        <w:rPr>
          <w:rFonts w:ascii="Constantia" w:hAnsi="Constantia"/>
          <w:i/>
        </w:rPr>
        <w:t>mesomelas</w:t>
      </w:r>
      <w:proofErr w:type="spellEnd"/>
      <w:r w:rsidRPr="00DA5DC2">
        <w:rPr>
          <w:rFonts w:ascii="Constantia" w:hAnsi="Constantia"/>
        </w:rPr>
        <w:t>).</w:t>
      </w:r>
    </w:p>
    <w:p w:rsidR="00DA5DC2" w:rsidRPr="008052FD" w:rsidRDefault="00DA5DC2" w:rsidP="0075657A">
      <w:pPr>
        <w:spacing w:after="0" w:line="336" w:lineRule="auto"/>
        <w:rPr>
          <w:rFonts w:ascii="Constantia" w:hAnsi="Constantia"/>
        </w:rPr>
      </w:pPr>
    </w:p>
    <w:p w:rsidR="003538E3" w:rsidRDefault="006360F0" w:rsidP="00D4301E">
      <w:pPr>
        <w:spacing w:after="80"/>
        <w:rPr>
          <w:rFonts w:ascii="Constantia" w:hAnsi="Constantia"/>
        </w:rPr>
      </w:pPr>
      <w:r>
        <w:rPr>
          <w:rFonts w:ascii="Constantia" w:hAnsi="Constantia"/>
        </w:rPr>
        <w:lastRenderedPageBreak/>
        <w:t xml:space="preserve">To investigate if more animals were detected using </w:t>
      </w:r>
      <w:r w:rsidR="00597648">
        <w:rPr>
          <w:rFonts w:ascii="Constantia" w:hAnsi="Constantia"/>
        </w:rPr>
        <w:t xml:space="preserve">motion </w:t>
      </w:r>
      <w:r>
        <w:rPr>
          <w:rFonts w:ascii="Constantia" w:hAnsi="Constantia"/>
        </w:rPr>
        <w:t xml:space="preserve">triggers or timed photographs, the mean number of detections per </w:t>
      </w:r>
      <w:r w:rsidR="00461B04">
        <w:rPr>
          <w:rFonts w:ascii="Constantia" w:hAnsi="Constantia"/>
        </w:rPr>
        <w:t>interval</w:t>
      </w:r>
      <w:r>
        <w:rPr>
          <w:rFonts w:ascii="Constantia" w:hAnsi="Constantia"/>
        </w:rPr>
        <w:t xml:space="preserve"> were compared and tested to see if the difference was statistically significant using a two-tailed t-test. The intervals used are</w:t>
      </w:r>
      <w:r w:rsidR="003C2650">
        <w:rPr>
          <w:rFonts w:ascii="Constantia" w:hAnsi="Constantia"/>
        </w:rPr>
        <w:t xml:space="preserve"> shown in Table 2, and represent each time </w:t>
      </w:r>
      <w:r w:rsidR="0075657A" w:rsidRPr="008052FD">
        <w:rPr>
          <w:rFonts w:ascii="Constantia" w:hAnsi="Constantia"/>
        </w:rPr>
        <w:t>the cameras were checked</w:t>
      </w:r>
      <w:r w:rsidR="003C2650">
        <w:rPr>
          <w:rFonts w:ascii="Constantia" w:hAnsi="Constantia"/>
        </w:rPr>
        <w:t xml:space="preserve"> and batteries replaced</w:t>
      </w:r>
      <w:r w:rsidR="0075657A" w:rsidRPr="008052FD">
        <w:rPr>
          <w:rFonts w:ascii="Constantia" w:hAnsi="Constantia"/>
        </w:rPr>
        <w:t xml:space="preserve">. A significant difference was </w:t>
      </w:r>
      <w:r w:rsidR="003C2650">
        <w:rPr>
          <w:rFonts w:ascii="Constantia" w:hAnsi="Constantia"/>
        </w:rPr>
        <w:t xml:space="preserve">observed </w:t>
      </w:r>
      <w:r w:rsidR="0075657A" w:rsidRPr="008052FD">
        <w:rPr>
          <w:rFonts w:ascii="Constantia" w:hAnsi="Constantia"/>
        </w:rPr>
        <w:t>(t-test</w:t>
      </w:r>
      <w:r w:rsidR="0075657A" w:rsidRPr="008052FD">
        <w:rPr>
          <w:rFonts w:ascii="Constantia" w:hAnsi="Constantia"/>
          <w:vertAlign w:val="subscript"/>
        </w:rPr>
        <w:t>t6</w:t>
      </w:r>
      <w:r w:rsidR="003C2650">
        <w:rPr>
          <w:rFonts w:ascii="Constantia" w:hAnsi="Constantia"/>
        </w:rPr>
        <w:t xml:space="preserve"> = 3.14; p</w:t>
      </w:r>
      <w:r w:rsidR="0075657A" w:rsidRPr="008052FD">
        <w:rPr>
          <w:rFonts w:ascii="Constantia" w:hAnsi="Constantia"/>
        </w:rPr>
        <w:t xml:space="preserve"> = 0.02). </w:t>
      </w:r>
      <w:r w:rsidR="00AB0AEC">
        <w:rPr>
          <w:rFonts w:ascii="Constantia" w:hAnsi="Constantia"/>
        </w:rPr>
        <w:t>This demonstrates that detection rate is much higher when phot</w:t>
      </w:r>
      <w:r w:rsidR="00597648">
        <w:rPr>
          <w:rFonts w:ascii="Constantia" w:hAnsi="Constantia"/>
        </w:rPr>
        <w:t>ographs are triggered by motion. T</w:t>
      </w:r>
      <w:r w:rsidR="0075657A" w:rsidRPr="008052FD">
        <w:rPr>
          <w:rFonts w:ascii="Constantia" w:hAnsi="Constantia"/>
        </w:rPr>
        <w:t xml:space="preserve">he difference in detection is </w:t>
      </w:r>
      <w:r w:rsidR="00AB0AEC">
        <w:rPr>
          <w:rFonts w:ascii="Constantia" w:hAnsi="Constantia"/>
        </w:rPr>
        <w:t>greater than a fa</w:t>
      </w:r>
      <w:r w:rsidR="00597648">
        <w:rPr>
          <w:rFonts w:ascii="Constantia" w:hAnsi="Constantia"/>
        </w:rPr>
        <w:t>ctor of more than twelve (</w:t>
      </w:r>
      <w:r w:rsidR="00D4301E">
        <w:rPr>
          <w:rFonts w:ascii="Constantia" w:hAnsi="Constantia"/>
        </w:rPr>
        <w:t xml:space="preserve">comparing the </w:t>
      </w:r>
      <w:r w:rsidR="00597648">
        <w:rPr>
          <w:rFonts w:ascii="Constantia" w:hAnsi="Constantia"/>
        </w:rPr>
        <w:t xml:space="preserve">mean </w:t>
      </w:r>
      <w:r w:rsidR="00D4301E">
        <w:rPr>
          <w:rFonts w:ascii="Constantia" w:hAnsi="Constantia"/>
        </w:rPr>
        <w:t xml:space="preserve">values </w:t>
      </w:r>
      <w:r w:rsidR="00597648">
        <w:rPr>
          <w:rFonts w:ascii="Constantia" w:hAnsi="Constantia"/>
        </w:rPr>
        <w:t xml:space="preserve">of 91 </w:t>
      </w:r>
      <w:r w:rsidR="00D4301E">
        <w:rPr>
          <w:rFonts w:ascii="Constantia" w:hAnsi="Constantia"/>
        </w:rPr>
        <w:t>against 7.14</w:t>
      </w:r>
      <w:r w:rsidR="00597648">
        <w:rPr>
          <w:rFonts w:ascii="Constantia" w:hAnsi="Constantia"/>
        </w:rPr>
        <w:t>)</w:t>
      </w:r>
      <w:r w:rsidR="0075657A" w:rsidRPr="008052FD">
        <w:rPr>
          <w:rFonts w:ascii="Constantia" w:hAnsi="Constantia"/>
        </w:rPr>
        <w:t xml:space="preserve">. The only uncommon individual captured by the hourly photographs was a caracal </w:t>
      </w:r>
      <w:r w:rsidR="0075657A" w:rsidRPr="008052FD">
        <w:rPr>
          <w:rFonts w:ascii="Constantia" w:hAnsi="Constantia"/>
          <w:i/>
        </w:rPr>
        <w:t>(Caracal caracal)</w:t>
      </w:r>
      <w:r w:rsidR="00597648">
        <w:rPr>
          <w:rFonts w:ascii="Constantia" w:hAnsi="Constantia"/>
        </w:rPr>
        <w:t>. This suggests that animals that surpass motion detection are more likely to be elusive in nature, such as carnivores.</w:t>
      </w:r>
      <w:r w:rsidR="0075657A" w:rsidRPr="008052FD">
        <w:rPr>
          <w:rFonts w:ascii="Constantia" w:hAnsi="Constantia"/>
        </w:rPr>
        <w:t xml:space="preserve"> </w:t>
      </w:r>
    </w:p>
    <w:p w:rsidR="00715D74" w:rsidRPr="008052FD" w:rsidRDefault="0075657A" w:rsidP="00D4301E">
      <w:pPr>
        <w:pBdr>
          <w:bottom w:val="single" w:sz="6" w:space="1" w:color="000000"/>
        </w:pBdr>
        <w:spacing w:after="80" w:line="360" w:lineRule="auto"/>
        <w:rPr>
          <w:rFonts w:ascii="Constantia" w:hAnsi="Constantia"/>
          <w:b/>
        </w:rPr>
      </w:pPr>
      <w:r w:rsidRPr="008052FD">
        <w:rPr>
          <w:rFonts w:ascii="Constantia" w:hAnsi="Constantia"/>
          <w:b/>
        </w:rPr>
        <w:t xml:space="preserve">Table 2: Summary of total detections and </w:t>
      </w:r>
      <w:r w:rsidR="00D4301E">
        <w:rPr>
          <w:rFonts w:ascii="Constantia" w:hAnsi="Constantia"/>
          <w:b/>
        </w:rPr>
        <w:t xml:space="preserve">method of trigger </w:t>
      </w:r>
      <w:r w:rsidR="00D4301E" w:rsidRPr="008052FD">
        <w:rPr>
          <w:rFonts w:ascii="Constantia" w:hAnsi="Constantia"/>
          <w:b/>
        </w:rPr>
        <w:t>for</w:t>
      </w:r>
      <w:r w:rsidRPr="008052FD">
        <w:rPr>
          <w:rFonts w:ascii="Constantia" w:hAnsi="Constantia"/>
          <w:b/>
        </w:rPr>
        <w:t xml:space="preserve"> a camera trap survey in the non-perennial </w:t>
      </w:r>
      <w:proofErr w:type="spellStart"/>
      <w:r w:rsidRPr="008052FD">
        <w:rPr>
          <w:rFonts w:ascii="Constantia" w:hAnsi="Constantia"/>
          <w:b/>
        </w:rPr>
        <w:t>Prins</w:t>
      </w:r>
      <w:proofErr w:type="spellEnd"/>
      <w:r w:rsidRPr="008052FD">
        <w:rPr>
          <w:rFonts w:ascii="Constantia" w:hAnsi="Constantia"/>
          <w:b/>
        </w:rPr>
        <w:t xml:space="preserve"> River </w:t>
      </w:r>
    </w:p>
    <w:tbl>
      <w:tblPr>
        <w:tblStyle w:val="a1"/>
        <w:tblW w:w="8737" w:type="dxa"/>
        <w:jc w:val="center"/>
        <w:tblInd w:w="108" w:type="dxa"/>
        <w:tblLayout w:type="fixed"/>
        <w:tblLook w:val="0400" w:firstRow="0" w:lastRow="0" w:firstColumn="0" w:lastColumn="0" w:noHBand="0" w:noVBand="1"/>
      </w:tblPr>
      <w:tblGrid>
        <w:gridCol w:w="1855"/>
        <w:gridCol w:w="1696"/>
        <w:gridCol w:w="1712"/>
        <w:gridCol w:w="1587"/>
        <w:gridCol w:w="1887"/>
      </w:tblGrid>
      <w:tr w:rsidR="00D6486B" w:rsidRPr="008052FD" w:rsidTr="00715D74">
        <w:trPr>
          <w:trHeight w:val="300"/>
          <w:jc w:val="center"/>
        </w:trPr>
        <w:tc>
          <w:tcPr>
            <w:tcW w:w="1855" w:type="dxa"/>
            <w:tcBorders>
              <w:left w:val="nil"/>
              <w:bottom w:val="single" w:sz="4" w:space="0" w:color="000000"/>
              <w:right w:val="nil"/>
            </w:tcBorders>
            <w:shd w:val="clear" w:color="auto" w:fill="auto"/>
            <w:vAlign w:val="bottom"/>
          </w:tcPr>
          <w:p w:rsidR="00D6486B" w:rsidRPr="008052FD" w:rsidRDefault="00D6486B" w:rsidP="00D4301E">
            <w:pPr>
              <w:spacing w:after="0" w:line="336" w:lineRule="auto"/>
              <w:jc w:val="center"/>
              <w:rPr>
                <w:rFonts w:ascii="Constantia" w:hAnsi="Constantia"/>
                <w:color w:val="000000"/>
              </w:rPr>
            </w:pPr>
            <w:r w:rsidRPr="008052FD">
              <w:rPr>
                <w:rFonts w:ascii="Constantia" w:hAnsi="Constantia"/>
                <w:color w:val="000000"/>
              </w:rPr>
              <w:t>Station</w:t>
            </w:r>
          </w:p>
        </w:tc>
        <w:tc>
          <w:tcPr>
            <w:tcW w:w="1696" w:type="dxa"/>
            <w:tcBorders>
              <w:left w:val="nil"/>
              <w:bottom w:val="single" w:sz="4" w:space="0" w:color="000000"/>
              <w:right w:val="nil"/>
            </w:tcBorders>
          </w:tcPr>
          <w:p w:rsidR="00D6486B" w:rsidRPr="008052FD" w:rsidRDefault="00D6486B" w:rsidP="00D4301E">
            <w:pPr>
              <w:spacing w:after="0" w:line="336" w:lineRule="auto"/>
              <w:jc w:val="center"/>
              <w:rPr>
                <w:rFonts w:ascii="Constantia" w:hAnsi="Constantia"/>
                <w:color w:val="000000"/>
              </w:rPr>
            </w:pPr>
            <w:r w:rsidRPr="008052FD">
              <w:rPr>
                <w:rFonts w:ascii="Constantia" w:hAnsi="Constantia"/>
                <w:color w:val="000000"/>
              </w:rPr>
              <w:t>Start Date</w:t>
            </w:r>
          </w:p>
        </w:tc>
        <w:tc>
          <w:tcPr>
            <w:tcW w:w="1712" w:type="dxa"/>
            <w:tcBorders>
              <w:left w:val="nil"/>
              <w:bottom w:val="single" w:sz="4" w:space="0" w:color="000000"/>
              <w:right w:val="nil"/>
            </w:tcBorders>
          </w:tcPr>
          <w:p w:rsidR="00D6486B" w:rsidRPr="008052FD" w:rsidRDefault="00D6486B" w:rsidP="00D4301E">
            <w:pPr>
              <w:spacing w:after="0" w:line="336" w:lineRule="auto"/>
              <w:jc w:val="center"/>
              <w:rPr>
                <w:rFonts w:ascii="Constantia" w:hAnsi="Constantia"/>
                <w:color w:val="000000"/>
              </w:rPr>
            </w:pPr>
            <w:r w:rsidRPr="008052FD">
              <w:rPr>
                <w:rFonts w:ascii="Constantia" w:hAnsi="Constantia"/>
                <w:color w:val="000000"/>
              </w:rPr>
              <w:t>End Date</w:t>
            </w:r>
          </w:p>
        </w:tc>
        <w:tc>
          <w:tcPr>
            <w:tcW w:w="1587" w:type="dxa"/>
            <w:tcBorders>
              <w:left w:val="nil"/>
              <w:bottom w:val="single" w:sz="4" w:space="0" w:color="000000"/>
              <w:right w:val="nil"/>
            </w:tcBorders>
            <w:shd w:val="clear" w:color="auto" w:fill="auto"/>
            <w:vAlign w:val="bottom"/>
          </w:tcPr>
          <w:p w:rsidR="00D6486B" w:rsidRPr="008052FD" w:rsidRDefault="00D6486B" w:rsidP="00D4301E">
            <w:pPr>
              <w:spacing w:after="0" w:line="336" w:lineRule="auto"/>
              <w:jc w:val="center"/>
              <w:rPr>
                <w:rFonts w:ascii="Constantia" w:hAnsi="Constantia"/>
                <w:color w:val="000000"/>
              </w:rPr>
            </w:pPr>
            <w:r w:rsidRPr="008052FD">
              <w:rPr>
                <w:rFonts w:ascii="Constantia" w:hAnsi="Constantia"/>
                <w:color w:val="000000"/>
              </w:rPr>
              <w:t>Motion</w:t>
            </w:r>
          </w:p>
        </w:tc>
        <w:tc>
          <w:tcPr>
            <w:tcW w:w="1887" w:type="dxa"/>
            <w:tcBorders>
              <w:left w:val="nil"/>
              <w:bottom w:val="single" w:sz="4" w:space="0" w:color="000000"/>
              <w:right w:val="nil"/>
            </w:tcBorders>
            <w:shd w:val="clear" w:color="auto" w:fill="auto"/>
            <w:vAlign w:val="bottom"/>
          </w:tcPr>
          <w:p w:rsidR="00D6486B" w:rsidRPr="008052FD" w:rsidRDefault="00D6486B" w:rsidP="00D4301E">
            <w:pPr>
              <w:spacing w:after="0" w:line="336" w:lineRule="auto"/>
              <w:jc w:val="center"/>
              <w:rPr>
                <w:rFonts w:ascii="Constantia" w:hAnsi="Constantia"/>
                <w:color w:val="000000"/>
              </w:rPr>
            </w:pPr>
            <w:r w:rsidRPr="008052FD">
              <w:rPr>
                <w:rFonts w:ascii="Constantia" w:hAnsi="Constantia"/>
                <w:color w:val="000000"/>
              </w:rPr>
              <w:t>Timed</w:t>
            </w:r>
          </w:p>
        </w:tc>
      </w:tr>
      <w:tr w:rsidR="00D6486B" w:rsidRPr="008052FD" w:rsidTr="00715D74">
        <w:trPr>
          <w:trHeight w:val="300"/>
          <w:jc w:val="center"/>
        </w:trPr>
        <w:tc>
          <w:tcPr>
            <w:tcW w:w="1855" w:type="dxa"/>
            <w:tcBorders>
              <w:top w:val="nil"/>
              <w:left w:val="nil"/>
              <w:bottom w:val="nil"/>
              <w:right w:val="nil"/>
            </w:tcBorders>
            <w:shd w:val="clear" w:color="auto" w:fill="A6A6A6" w:themeFill="background1" w:themeFillShade="A6"/>
            <w:vAlign w:val="bottom"/>
          </w:tcPr>
          <w:p w:rsidR="00D6486B" w:rsidRPr="008052FD" w:rsidRDefault="00D6486B" w:rsidP="00D4301E">
            <w:pPr>
              <w:spacing w:after="0" w:line="336" w:lineRule="auto"/>
              <w:jc w:val="center"/>
              <w:rPr>
                <w:rFonts w:ascii="Constantia" w:hAnsi="Constantia"/>
                <w:b/>
                <w:color w:val="000000"/>
              </w:rPr>
            </w:pPr>
            <w:r w:rsidRPr="008052FD">
              <w:rPr>
                <w:rFonts w:ascii="Constantia" w:hAnsi="Constantia"/>
                <w:b/>
                <w:color w:val="000000"/>
              </w:rPr>
              <w:t>NPR1</w:t>
            </w:r>
          </w:p>
        </w:tc>
        <w:tc>
          <w:tcPr>
            <w:tcW w:w="1696" w:type="dxa"/>
            <w:tcBorders>
              <w:top w:val="nil"/>
              <w:left w:val="nil"/>
              <w:bottom w:val="nil"/>
              <w:right w:val="nil"/>
            </w:tcBorders>
            <w:shd w:val="clear" w:color="auto" w:fill="A6A6A6" w:themeFill="background1" w:themeFillShade="A6"/>
          </w:tcPr>
          <w:p w:rsidR="00D6486B" w:rsidRPr="008052FD" w:rsidRDefault="00D6486B" w:rsidP="00D4301E">
            <w:pPr>
              <w:spacing w:after="0" w:line="336" w:lineRule="auto"/>
              <w:jc w:val="center"/>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D6486B" w:rsidRPr="008052FD" w:rsidRDefault="00D6486B" w:rsidP="00D4301E">
            <w:pPr>
              <w:spacing w:after="0" w:line="336" w:lineRule="auto"/>
              <w:jc w:val="center"/>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D6486B" w:rsidRPr="008052FD" w:rsidRDefault="00D6486B" w:rsidP="00D4301E">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D6486B" w:rsidRPr="008052FD" w:rsidRDefault="00D6486B" w:rsidP="00D4301E">
            <w:pPr>
              <w:spacing w:after="0" w:line="336" w:lineRule="auto"/>
              <w:jc w:val="center"/>
              <w:rPr>
                <w:rFonts w:ascii="Constantia" w:hAnsi="Constantia"/>
                <w:color w:val="000000"/>
              </w:rPr>
            </w:pPr>
          </w:p>
        </w:tc>
      </w:tr>
      <w:tr w:rsidR="00D6486B" w:rsidRPr="008052FD" w:rsidTr="00715D74">
        <w:trPr>
          <w:trHeight w:val="300"/>
          <w:jc w:val="center"/>
        </w:trPr>
        <w:tc>
          <w:tcPr>
            <w:tcW w:w="1855" w:type="dxa"/>
            <w:tcBorders>
              <w:top w:val="nil"/>
              <w:left w:val="nil"/>
              <w:bottom w:val="nil"/>
              <w:right w:val="nil"/>
            </w:tcBorders>
            <w:shd w:val="clear" w:color="auto" w:fill="D9D9D9" w:themeFill="background1" w:themeFillShade="D9"/>
            <w:vAlign w:val="bottom"/>
          </w:tcPr>
          <w:p w:rsidR="00D6486B" w:rsidRPr="008052FD" w:rsidRDefault="00D6486B" w:rsidP="00D4301E">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D9D9D9" w:themeFill="background1" w:themeFillShade="D9"/>
          </w:tcPr>
          <w:p w:rsidR="00D6486B" w:rsidRPr="008052FD" w:rsidRDefault="00D6486B" w:rsidP="00D4301E">
            <w:pPr>
              <w:spacing w:after="0" w:line="336" w:lineRule="auto"/>
              <w:rPr>
                <w:rFonts w:ascii="Constantia" w:hAnsi="Constantia"/>
                <w:color w:val="000000"/>
              </w:rPr>
            </w:pPr>
            <w:r w:rsidRPr="008052FD">
              <w:rPr>
                <w:rFonts w:ascii="Constantia" w:hAnsi="Constantia"/>
                <w:color w:val="000000"/>
              </w:rPr>
              <w:t>21/04/2017</w:t>
            </w:r>
          </w:p>
        </w:tc>
        <w:tc>
          <w:tcPr>
            <w:tcW w:w="1712" w:type="dxa"/>
            <w:tcBorders>
              <w:top w:val="nil"/>
              <w:left w:val="nil"/>
              <w:bottom w:val="nil"/>
              <w:right w:val="nil"/>
            </w:tcBorders>
            <w:shd w:val="clear" w:color="auto" w:fill="D9D9D9" w:themeFill="background1" w:themeFillShade="D9"/>
          </w:tcPr>
          <w:p w:rsidR="00D6486B" w:rsidRPr="008052FD" w:rsidRDefault="00D6486B" w:rsidP="00D4301E">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D9D9D9" w:themeFill="background1" w:themeFillShade="D9"/>
            <w:vAlign w:val="bottom"/>
          </w:tcPr>
          <w:p w:rsidR="00D6486B" w:rsidRPr="008052FD" w:rsidRDefault="00D6486B" w:rsidP="00D4301E">
            <w:pPr>
              <w:spacing w:after="0" w:line="336" w:lineRule="auto"/>
              <w:jc w:val="center"/>
              <w:rPr>
                <w:rFonts w:ascii="Constantia" w:hAnsi="Constantia"/>
                <w:color w:val="000000"/>
              </w:rPr>
            </w:pPr>
            <w:r w:rsidRPr="008052FD">
              <w:rPr>
                <w:rFonts w:ascii="Constantia" w:hAnsi="Constantia"/>
                <w:color w:val="000000"/>
              </w:rPr>
              <w:t>33</w:t>
            </w:r>
          </w:p>
        </w:tc>
        <w:tc>
          <w:tcPr>
            <w:tcW w:w="1887" w:type="dxa"/>
            <w:tcBorders>
              <w:top w:val="nil"/>
              <w:left w:val="nil"/>
              <w:bottom w:val="nil"/>
              <w:right w:val="nil"/>
            </w:tcBorders>
            <w:shd w:val="clear" w:color="auto" w:fill="D9D9D9" w:themeFill="background1" w:themeFillShade="D9"/>
            <w:vAlign w:val="bottom"/>
          </w:tcPr>
          <w:p w:rsidR="00D6486B" w:rsidRPr="008052FD" w:rsidRDefault="00D6486B" w:rsidP="00D4301E">
            <w:pPr>
              <w:spacing w:after="0" w:line="336" w:lineRule="auto"/>
              <w:jc w:val="center"/>
              <w:rPr>
                <w:rFonts w:ascii="Constantia" w:hAnsi="Constantia"/>
                <w:color w:val="000000"/>
              </w:rPr>
            </w:pPr>
            <w:r w:rsidRPr="008052FD">
              <w:rPr>
                <w:rFonts w:ascii="Constantia" w:hAnsi="Constantia"/>
                <w:color w:val="000000"/>
              </w:rPr>
              <w:t>4</w:t>
            </w:r>
          </w:p>
        </w:tc>
      </w:tr>
      <w:tr w:rsidR="00D6486B" w:rsidRPr="008052FD" w:rsidTr="00715D74">
        <w:trPr>
          <w:trHeight w:val="300"/>
          <w:jc w:val="center"/>
        </w:trPr>
        <w:tc>
          <w:tcPr>
            <w:tcW w:w="1855" w:type="dxa"/>
            <w:tcBorders>
              <w:top w:val="nil"/>
              <w:left w:val="nil"/>
              <w:bottom w:val="nil"/>
              <w:right w:val="nil"/>
            </w:tcBorders>
            <w:shd w:val="clear" w:color="auto" w:fill="F2F2F2" w:themeFill="background1" w:themeFillShade="F2"/>
            <w:vAlign w:val="bottom"/>
          </w:tcPr>
          <w:p w:rsidR="00D6486B" w:rsidRPr="008052FD" w:rsidRDefault="00D6486B" w:rsidP="00D4301E">
            <w:pPr>
              <w:spacing w:after="0" w:line="336" w:lineRule="auto"/>
              <w:rPr>
                <w:rFonts w:ascii="Constantia" w:hAnsi="Constantia"/>
                <w:color w:val="000000"/>
              </w:rPr>
            </w:pPr>
            <w:r w:rsidRPr="008052FD">
              <w:rPr>
                <w:rFonts w:ascii="Constantia" w:hAnsi="Constantia"/>
                <w:color w:val="000000"/>
              </w:rPr>
              <w:t>Interval 2</w:t>
            </w:r>
            <w:r w:rsidR="005E2877" w:rsidRPr="008052FD">
              <w:rPr>
                <w:rFonts w:ascii="Constantia" w:hAnsi="Constantia"/>
                <w:color w:val="000000"/>
              </w:rPr>
              <w:t>*</w:t>
            </w:r>
          </w:p>
        </w:tc>
        <w:tc>
          <w:tcPr>
            <w:tcW w:w="1696" w:type="dxa"/>
            <w:tcBorders>
              <w:top w:val="nil"/>
              <w:left w:val="nil"/>
              <w:bottom w:val="nil"/>
              <w:right w:val="nil"/>
            </w:tcBorders>
            <w:shd w:val="clear" w:color="auto" w:fill="F2F2F2" w:themeFill="background1" w:themeFillShade="F2"/>
          </w:tcPr>
          <w:p w:rsidR="00D6486B" w:rsidRPr="008052FD" w:rsidRDefault="005E2877" w:rsidP="00D4301E">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F2F2F2" w:themeFill="background1" w:themeFillShade="F2"/>
          </w:tcPr>
          <w:p w:rsidR="00D6486B" w:rsidRPr="008052FD" w:rsidRDefault="005E2877" w:rsidP="00D4301E">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F2F2F2" w:themeFill="background1" w:themeFillShade="F2"/>
            <w:vAlign w:val="bottom"/>
          </w:tcPr>
          <w:p w:rsidR="00D6486B" w:rsidRPr="008052FD" w:rsidRDefault="005E2877" w:rsidP="00D4301E">
            <w:pPr>
              <w:spacing w:after="0" w:line="336" w:lineRule="auto"/>
              <w:jc w:val="center"/>
              <w:rPr>
                <w:rFonts w:ascii="Constantia" w:hAnsi="Constantia"/>
                <w:color w:val="000000"/>
              </w:rPr>
            </w:pPr>
            <w:r w:rsidRPr="008052FD">
              <w:rPr>
                <w:rFonts w:ascii="Constantia" w:hAnsi="Constantia"/>
                <w:color w:val="000000"/>
              </w:rPr>
              <w:t>52</w:t>
            </w:r>
          </w:p>
        </w:tc>
        <w:tc>
          <w:tcPr>
            <w:tcW w:w="1887" w:type="dxa"/>
            <w:tcBorders>
              <w:top w:val="nil"/>
              <w:left w:val="nil"/>
              <w:bottom w:val="nil"/>
              <w:right w:val="nil"/>
            </w:tcBorders>
            <w:shd w:val="clear" w:color="auto" w:fill="F2F2F2" w:themeFill="background1" w:themeFillShade="F2"/>
            <w:vAlign w:val="bottom"/>
          </w:tcPr>
          <w:p w:rsidR="00D6486B" w:rsidRPr="008052FD" w:rsidRDefault="005E2877" w:rsidP="00D4301E">
            <w:pPr>
              <w:spacing w:after="0" w:line="336" w:lineRule="auto"/>
              <w:jc w:val="center"/>
              <w:rPr>
                <w:rFonts w:ascii="Constantia" w:hAnsi="Constantia"/>
                <w:color w:val="000000"/>
              </w:rPr>
            </w:pPr>
            <w:r w:rsidRPr="008052FD">
              <w:rPr>
                <w:rFonts w:ascii="Constantia" w:hAnsi="Constantia"/>
                <w:color w:val="000000"/>
              </w:rPr>
              <w:t>-</w:t>
            </w:r>
          </w:p>
        </w:tc>
      </w:tr>
      <w:tr w:rsidR="00D6486B" w:rsidRPr="008052FD" w:rsidTr="00715D74">
        <w:trPr>
          <w:trHeight w:val="300"/>
          <w:jc w:val="center"/>
        </w:trPr>
        <w:tc>
          <w:tcPr>
            <w:tcW w:w="1855" w:type="dxa"/>
            <w:tcBorders>
              <w:top w:val="nil"/>
              <w:left w:val="nil"/>
              <w:bottom w:val="nil"/>
              <w:right w:val="nil"/>
            </w:tcBorders>
            <w:shd w:val="clear" w:color="auto" w:fill="D9D9D9" w:themeFill="background1" w:themeFillShade="D9"/>
            <w:vAlign w:val="bottom"/>
          </w:tcPr>
          <w:p w:rsidR="00D6486B" w:rsidRPr="008052FD" w:rsidRDefault="00D6486B" w:rsidP="00D4301E">
            <w:pPr>
              <w:spacing w:after="0" w:line="336" w:lineRule="auto"/>
              <w:rPr>
                <w:rFonts w:ascii="Constantia" w:hAnsi="Constantia"/>
                <w:color w:val="000000"/>
              </w:rPr>
            </w:pPr>
            <w:r w:rsidRPr="008052FD">
              <w:rPr>
                <w:rFonts w:ascii="Constantia" w:hAnsi="Constantia"/>
                <w:color w:val="000000"/>
              </w:rPr>
              <w:t>Interval 3</w:t>
            </w:r>
            <w:r w:rsidR="005E2877" w:rsidRPr="008052FD">
              <w:rPr>
                <w:rFonts w:ascii="Constantia" w:hAnsi="Constantia"/>
                <w:color w:val="000000"/>
              </w:rPr>
              <w:t>*</w:t>
            </w:r>
            <w:r w:rsidR="00FF1C1A" w:rsidRPr="00FF1C1A">
              <w:rPr>
                <w:rFonts w:ascii="Constantia" w:hAnsi="Constantia"/>
                <w:color w:val="000000"/>
                <w:vertAlign w:val="superscript"/>
              </w:rPr>
              <w:t>†</w:t>
            </w:r>
          </w:p>
        </w:tc>
        <w:tc>
          <w:tcPr>
            <w:tcW w:w="1696" w:type="dxa"/>
            <w:tcBorders>
              <w:top w:val="nil"/>
              <w:left w:val="nil"/>
              <w:bottom w:val="nil"/>
              <w:right w:val="nil"/>
            </w:tcBorders>
            <w:shd w:val="clear" w:color="auto" w:fill="D9D9D9" w:themeFill="background1" w:themeFillShade="D9"/>
          </w:tcPr>
          <w:p w:rsidR="00D6486B" w:rsidRPr="008052FD" w:rsidRDefault="005E2877" w:rsidP="00D4301E">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nil"/>
              <w:right w:val="nil"/>
            </w:tcBorders>
            <w:shd w:val="clear" w:color="auto" w:fill="D9D9D9" w:themeFill="background1" w:themeFillShade="D9"/>
          </w:tcPr>
          <w:p w:rsidR="00D6486B" w:rsidRPr="008052FD" w:rsidRDefault="005E2877" w:rsidP="00D4301E">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nil"/>
              <w:right w:val="nil"/>
            </w:tcBorders>
            <w:shd w:val="clear" w:color="auto" w:fill="D9D9D9" w:themeFill="background1" w:themeFillShade="D9"/>
            <w:vAlign w:val="bottom"/>
          </w:tcPr>
          <w:p w:rsidR="00D6486B" w:rsidRPr="008052FD" w:rsidRDefault="005E2877" w:rsidP="00D4301E">
            <w:pPr>
              <w:spacing w:after="0" w:line="336" w:lineRule="auto"/>
              <w:jc w:val="center"/>
              <w:rPr>
                <w:rFonts w:ascii="Constantia" w:hAnsi="Constantia"/>
                <w:color w:val="000000"/>
              </w:rPr>
            </w:pPr>
            <w:r w:rsidRPr="008052FD">
              <w:rPr>
                <w:rFonts w:ascii="Constantia" w:hAnsi="Constantia"/>
                <w:color w:val="000000"/>
              </w:rPr>
              <w:t>125</w:t>
            </w:r>
          </w:p>
        </w:tc>
        <w:tc>
          <w:tcPr>
            <w:tcW w:w="1887" w:type="dxa"/>
            <w:tcBorders>
              <w:top w:val="nil"/>
              <w:left w:val="nil"/>
              <w:bottom w:val="nil"/>
              <w:right w:val="nil"/>
            </w:tcBorders>
            <w:shd w:val="clear" w:color="auto" w:fill="D9D9D9" w:themeFill="background1" w:themeFillShade="D9"/>
            <w:vAlign w:val="bottom"/>
          </w:tcPr>
          <w:p w:rsidR="00D6486B" w:rsidRPr="008052FD" w:rsidRDefault="005E2877" w:rsidP="00D4301E">
            <w:pPr>
              <w:spacing w:after="0" w:line="336" w:lineRule="auto"/>
              <w:jc w:val="center"/>
              <w:rPr>
                <w:rFonts w:ascii="Constantia" w:hAnsi="Constantia"/>
                <w:color w:val="000000"/>
              </w:rPr>
            </w:pPr>
            <w:r w:rsidRPr="008052FD">
              <w:rPr>
                <w:rFonts w:ascii="Constantia" w:hAnsi="Constantia"/>
                <w:color w:val="000000"/>
              </w:rPr>
              <w:t>-</w:t>
            </w:r>
          </w:p>
        </w:tc>
      </w:tr>
      <w:tr w:rsidR="00D6486B" w:rsidRPr="008052FD" w:rsidTr="00715D74">
        <w:trPr>
          <w:trHeight w:val="300"/>
          <w:jc w:val="center"/>
        </w:trPr>
        <w:tc>
          <w:tcPr>
            <w:tcW w:w="1855" w:type="dxa"/>
            <w:tcBorders>
              <w:top w:val="nil"/>
              <w:left w:val="nil"/>
              <w:bottom w:val="nil"/>
              <w:right w:val="nil"/>
            </w:tcBorders>
            <w:shd w:val="clear" w:color="auto" w:fill="A6A6A6" w:themeFill="background1" w:themeFillShade="A6"/>
            <w:vAlign w:val="bottom"/>
          </w:tcPr>
          <w:p w:rsidR="00D6486B" w:rsidRPr="008052FD" w:rsidRDefault="00D6486B" w:rsidP="00D4301E">
            <w:pPr>
              <w:spacing w:after="0" w:line="336" w:lineRule="auto"/>
              <w:jc w:val="center"/>
              <w:rPr>
                <w:rFonts w:ascii="Constantia" w:hAnsi="Constantia"/>
                <w:b/>
                <w:color w:val="000000"/>
              </w:rPr>
            </w:pPr>
            <w:r w:rsidRPr="008052FD">
              <w:rPr>
                <w:rFonts w:ascii="Constantia" w:hAnsi="Constantia"/>
                <w:b/>
                <w:color w:val="000000"/>
              </w:rPr>
              <w:t>NPR2</w:t>
            </w:r>
          </w:p>
        </w:tc>
        <w:tc>
          <w:tcPr>
            <w:tcW w:w="1696" w:type="dxa"/>
            <w:tcBorders>
              <w:top w:val="nil"/>
              <w:left w:val="nil"/>
              <w:bottom w:val="nil"/>
              <w:right w:val="nil"/>
            </w:tcBorders>
            <w:shd w:val="clear" w:color="auto" w:fill="A6A6A6" w:themeFill="background1" w:themeFillShade="A6"/>
          </w:tcPr>
          <w:p w:rsidR="00D6486B" w:rsidRPr="008052FD" w:rsidRDefault="00D6486B" w:rsidP="00D4301E">
            <w:pPr>
              <w:spacing w:after="0" w:line="336" w:lineRule="auto"/>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D6486B" w:rsidRPr="008052FD" w:rsidRDefault="00D6486B" w:rsidP="00D4301E">
            <w:pPr>
              <w:spacing w:after="0" w:line="336" w:lineRule="auto"/>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D6486B" w:rsidRPr="008052FD" w:rsidRDefault="00D6486B" w:rsidP="00D4301E">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D6486B" w:rsidRPr="008052FD" w:rsidRDefault="00D6486B" w:rsidP="00D4301E">
            <w:pPr>
              <w:spacing w:after="0" w:line="336" w:lineRule="auto"/>
              <w:jc w:val="center"/>
              <w:rPr>
                <w:rFonts w:ascii="Constantia" w:hAnsi="Constantia"/>
                <w:color w:val="000000"/>
              </w:rPr>
            </w:pPr>
          </w:p>
        </w:tc>
      </w:tr>
      <w:tr w:rsidR="00D6486B" w:rsidRPr="008052FD" w:rsidTr="00715D74">
        <w:trPr>
          <w:trHeight w:val="300"/>
          <w:jc w:val="center"/>
        </w:trPr>
        <w:tc>
          <w:tcPr>
            <w:tcW w:w="1855" w:type="dxa"/>
            <w:tcBorders>
              <w:top w:val="nil"/>
              <w:left w:val="nil"/>
              <w:bottom w:val="nil"/>
              <w:right w:val="nil"/>
            </w:tcBorders>
            <w:shd w:val="clear" w:color="auto" w:fill="F2F2F2" w:themeFill="background1" w:themeFillShade="F2"/>
            <w:vAlign w:val="bottom"/>
          </w:tcPr>
          <w:p w:rsidR="00D6486B" w:rsidRPr="008052FD" w:rsidRDefault="00D6486B" w:rsidP="00D4301E">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F2F2F2" w:themeFill="background1" w:themeFillShade="F2"/>
          </w:tcPr>
          <w:p w:rsidR="00D6486B" w:rsidRPr="008052FD" w:rsidRDefault="005E2877" w:rsidP="00D4301E">
            <w:pPr>
              <w:spacing w:after="0" w:line="336" w:lineRule="auto"/>
              <w:rPr>
                <w:rFonts w:ascii="Constantia" w:hAnsi="Constantia"/>
                <w:color w:val="000000"/>
              </w:rPr>
            </w:pPr>
            <w:r w:rsidRPr="008052FD">
              <w:rPr>
                <w:rFonts w:ascii="Constantia" w:hAnsi="Constantia"/>
                <w:color w:val="000000"/>
              </w:rPr>
              <w:t>20</w:t>
            </w:r>
            <w:r w:rsidR="00D6486B" w:rsidRPr="008052FD">
              <w:rPr>
                <w:rFonts w:ascii="Constantia" w:hAnsi="Constantia"/>
                <w:color w:val="000000"/>
              </w:rPr>
              <w:t>/04/2017</w:t>
            </w:r>
          </w:p>
        </w:tc>
        <w:tc>
          <w:tcPr>
            <w:tcW w:w="1712" w:type="dxa"/>
            <w:tcBorders>
              <w:top w:val="nil"/>
              <w:left w:val="nil"/>
              <w:bottom w:val="nil"/>
              <w:right w:val="nil"/>
            </w:tcBorders>
            <w:shd w:val="clear" w:color="auto" w:fill="F2F2F2" w:themeFill="background1" w:themeFillShade="F2"/>
          </w:tcPr>
          <w:p w:rsidR="00D6486B" w:rsidRPr="008052FD" w:rsidRDefault="005E2877" w:rsidP="00D4301E">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F2F2F2" w:themeFill="background1" w:themeFillShade="F2"/>
            <w:vAlign w:val="bottom"/>
          </w:tcPr>
          <w:p w:rsidR="00D6486B" w:rsidRPr="008052FD" w:rsidRDefault="00D6486B" w:rsidP="00D4301E">
            <w:pPr>
              <w:spacing w:after="0" w:line="336" w:lineRule="auto"/>
              <w:jc w:val="center"/>
              <w:rPr>
                <w:rFonts w:ascii="Constantia" w:hAnsi="Constantia"/>
                <w:color w:val="000000"/>
              </w:rPr>
            </w:pPr>
            <w:r w:rsidRPr="008052FD">
              <w:rPr>
                <w:rFonts w:ascii="Constantia" w:hAnsi="Constantia"/>
                <w:color w:val="000000"/>
              </w:rPr>
              <w:t>27</w:t>
            </w:r>
          </w:p>
        </w:tc>
        <w:tc>
          <w:tcPr>
            <w:tcW w:w="1887" w:type="dxa"/>
            <w:tcBorders>
              <w:top w:val="nil"/>
              <w:left w:val="nil"/>
              <w:bottom w:val="nil"/>
              <w:right w:val="nil"/>
            </w:tcBorders>
            <w:shd w:val="clear" w:color="auto" w:fill="F2F2F2" w:themeFill="background1" w:themeFillShade="F2"/>
            <w:vAlign w:val="bottom"/>
          </w:tcPr>
          <w:p w:rsidR="00D6486B" w:rsidRPr="008052FD" w:rsidRDefault="00D6486B" w:rsidP="00D4301E">
            <w:pPr>
              <w:spacing w:after="0" w:line="336" w:lineRule="auto"/>
              <w:jc w:val="center"/>
              <w:rPr>
                <w:rFonts w:ascii="Constantia" w:hAnsi="Constantia"/>
                <w:color w:val="000000"/>
              </w:rPr>
            </w:pPr>
            <w:r w:rsidRPr="008052FD">
              <w:rPr>
                <w:rFonts w:ascii="Constantia" w:hAnsi="Constantia"/>
                <w:color w:val="000000"/>
              </w:rPr>
              <w:t>0</w:t>
            </w:r>
          </w:p>
        </w:tc>
      </w:tr>
      <w:tr w:rsidR="00D6486B" w:rsidRPr="008052FD" w:rsidTr="00715D74">
        <w:trPr>
          <w:trHeight w:val="300"/>
          <w:jc w:val="center"/>
        </w:trPr>
        <w:tc>
          <w:tcPr>
            <w:tcW w:w="1855" w:type="dxa"/>
            <w:tcBorders>
              <w:top w:val="nil"/>
              <w:left w:val="nil"/>
              <w:bottom w:val="nil"/>
              <w:right w:val="nil"/>
            </w:tcBorders>
            <w:shd w:val="clear" w:color="auto" w:fill="D9D9D9" w:themeFill="background1" w:themeFillShade="D9"/>
            <w:vAlign w:val="bottom"/>
          </w:tcPr>
          <w:p w:rsidR="00D6486B" w:rsidRPr="008052FD" w:rsidRDefault="00D6486B" w:rsidP="00D4301E">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D9D9D9" w:themeFill="background1" w:themeFillShade="D9"/>
          </w:tcPr>
          <w:p w:rsidR="00D6486B" w:rsidRPr="008052FD" w:rsidRDefault="005E2877" w:rsidP="00D4301E">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D9D9D9" w:themeFill="background1" w:themeFillShade="D9"/>
          </w:tcPr>
          <w:p w:rsidR="00D6486B" w:rsidRPr="008052FD" w:rsidRDefault="005E2877" w:rsidP="00D4301E">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D9D9D9" w:themeFill="background1" w:themeFillShade="D9"/>
            <w:vAlign w:val="bottom"/>
          </w:tcPr>
          <w:p w:rsidR="00D6486B" w:rsidRPr="008052FD" w:rsidRDefault="00D6486B" w:rsidP="00D4301E">
            <w:pPr>
              <w:spacing w:after="0" w:line="336" w:lineRule="auto"/>
              <w:jc w:val="center"/>
              <w:rPr>
                <w:rFonts w:ascii="Constantia" w:hAnsi="Constantia"/>
                <w:color w:val="000000"/>
              </w:rPr>
            </w:pPr>
            <w:r w:rsidRPr="008052FD">
              <w:rPr>
                <w:rFonts w:ascii="Constantia" w:hAnsi="Constantia"/>
                <w:color w:val="000000"/>
              </w:rPr>
              <w:t>70</w:t>
            </w:r>
          </w:p>
        </w:tc>
        <w:tc>
          <w:tcPr>
            <w:tcW w:w="1887" w:type="dxa"/>
            <w:tcBorders>
              <w:top w:val="nil"/>
              <w:left w:val="nil"/>
              <w:bottom w:val="nil"/>
              <w:right w:val="nil"/>
            </w:tcBorders>
            <w:shd w:val="clear" w:color="auto" w:fill="D9D9D9" w:themeFill="background1" w:themeFillShade="D9"/>
            <w:vAlign w:val="bottom"/>
          </w:tcPr>
          <w:p w:rsidR="00D6486B" w:rsidRPr="008052FD" w:rsidRDefault="00D6486B" w:rsidP="00D4301E">
            <w:pPr>
              <w:spacing w:after="0" w:line="336" w:lineRule="auto"/>
              <w:jc w:val="center"/>
              <w:rPr>
                <w:rFonts w:ascii="Constantia" w:hAnsi="Constantia"/>
                <w:color w:val="000000"/>
              </w:rPr>
            </w:pPr>
            <w:r w:rsidRPr="008052FD">
              <w:rPr>
                <w:rFonts w:ascii="Constantia" w:hAnsi="Constantia"/>
                <w:color w:val="000000"/>
              </w:rPr>
              <w:t>8</w:t>
            </w:r>
          </w:p>
        </w:tc>
      </w:tr>
      <w:tr w:rsidR="00D6486B" w:rsidRPr="008052FD" w:rsidTr="00715D74">
        <w:trPr>
          <w:trHeight w:val="300"/>
          <w:jc w:val="center"/>
        </w:trPr>
        <w:tc>
          <w:tcPr>
            <w:tcW w:w="1855" w:type="dxa"/>
            <w:tcBorders>
              <w:top w:val="nil"/>
              <w:left w:val="nil"/>
              <w:bottom w:val="nil"/>
              <w:right w:val="nil"/>
            </w:tcBorders>
            <w:shd w:val="clear" w:color="auto" w:fill="F2F2F2" w:themeFill="background1" w:themeFillShade="F2"/>
            <w:vAlign w:val="bottom"/>
          </w:tcPr>
          <w:p w:rsidR="00D6486B" w:rsidRPr="008052FD" w:rsidRDefault="00D6486B" w:rsidP="00D4301E">
            <w:pPr>
              <w:spacing w:after="0" w:line="336" w:lineRule="auto"/>
              <w:rPr>
                <w:rFonts w:ascii="Constantia" w:hAnsi="Constantia"/>
                <w:color w:val="000000"/>
              </w:rPr>
            </w:pPr>
            <w:r w:rsidRPr="008052FD">
              <w:rPr>
                <w:rFonts w:ascii="Constantia" w:hAnsi="Constantia"/>
                <w:color w:val="000000"/>
              </w:rPr>
              <w:t>Interval 3</w:t>
            </w:r>
            <w:r w:rsidR="00FF1C1A" w:rsidRPr="00FF1C1A">
              <w:rPr>
                <w:rFonts w:ascii="Constantia" w:hAnsi="Constantia"/>
                <w:color w:val="000000"/>
                <w:vertAlign w:val="superscript"/>
              </w:rPr>
              <w:t>†</w:t>
            </w:r>
          </w:p>
        </w:tc>
        <w:tc>
          <w:tcPr>
            <w:tcW w:w="1696" w:type="dxa"/>
            <w:tcBorders>
              <w:top w:val="nil"/>
              <w:left w:val="nil"/>
              <w:bottom w:val="nil"/>
              <w:right w:val="nil"/>
            </w:tcBorders>
            <w:shd w:val="clear" w:color="auto" w:fill="F2F2F2" w:themeFill="background1" w:themeFillShade="F2"/>
          </w:tcPr>
          <w:p w:rsidR="00D6486B" w:rsidRPr="008052FD" w:rsidRDefault="005E2877" w:rsidP="00D4301E">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nil"/>
              <w:right w:val="nil"/>
            </w:tcBorders>
            <w:shd w:val="clear" w:color="auto" w:fill="F2F2F2" w:themeFill="background1" w:themeFillShade="F2"/>
          </w:tcPr>
          <w:p w:rsidR="00D6486B" w:rsidRPr="008052FD" w:rsidRDefault="005E2877" w:rsidP="00D4301E">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nil"/>
              <w:right w:val="nil"/>
            </w:tcBorders>
            <w:shd w:val="clear" w:color="auto" w:fill="F2F2F2" w:themeFill="background1" w:themeFillShade="F2"/>
            <w:vAlign w:val="bottom"/>
          </w:tcPr>
          <w:p w:rsidR="00D6486B" w:rsidRPr="008052FD" w:rsidRDefault="00D6486B" w:rsidP="00D4301E">
            <w:pPr>
              <w:spacing w:after="0" w:line="336" w:lineRule="auto"/>
              <w:jc w:val="center"/>
              <w:rPr>
                <w:rFonts w:ascii="Constantia" w:hAnsi="Constantia"/>
                <w:color w:val="000000"/>
              </w:rPr>
            </w:pPr>
            <w:r w:rsidRPr="008052FD">
              <w:rPr>
                <w:rFonts w:ascii="Constantia" w:hAnsi="Constantia"/>
                <w:color w:val="000000"/>
              </w:rPr>
              <w:t>196</w:t>
            </w:r>
          </w:p>
        </w:tc>
        <w:tc>
          <w:tcPr>
            <w:tcW w:w="1887" w:type="dxa"/>
            <w:tcBorders>
              <w:top w:val="nil"/>
              <w:left w:val="nil"/>
              <w:bottom w:val="nil"/>
              <w:right w:val="nil"/>
            </w:tcBorders>
            <w:shd w:val="clear" w:color="auto" w:fill="F2F2F2" w:themeFill="background1" w:themeFillShade="F2"/>
            <w:vAlign w:val="bottom"/>
          </w:tcPr>
          <w:p w:rsidR="00D6486B" w:rsidRPr="008052FD" w:rsidRDefault="00D6486B" w:rsidP="00D4301E">
            <w:pPr>
              <w:spacing w:after="0" w:line="336" w:lineRule="auto"/>
              <w:jc w:val="center"/>
              <w:rPr>
                <w:rFonts w:ascii="Constantia" w:hAnsi="Constantia"/>
                <w:color w:val="000000"/>
              </w:rPr>
            </w:pPr>
            <w:r w:rsidRPr="008052FD">
              <w:rPr>
                <w:rFonts w:ascii="Constantia" w:hAnsi="Constantia"/>
                <w:color w:val="000000"/>
              </w:rPr>
              <w:t>16</w:t>
            </w:r>
          </w:p>
        </w:tc>
      </w:tr>
      <w:tr w:rsidR="00D6486B" w:rsidRPr="008052FD" w:rsidTr="00715D74">
        <w:trPr>
          <w:trHeight w:val="300"/>
          <w:jc w:val="center"/>
        </w:trPr>
        <w:tc>
          <w:tcPr>
            <w:tcW w:w="1855" w:type="dxa"/>
            <w:tcBorders>
              <w:top w:val="nil"/>
              <w:left w:val="nil"/>
              <w:bottom w:val="nil"/>
              <w:right w:val="nil"/>
            </w:tcBorders>
            <w:shd w:val="clear" w:color="auto" w:fill="A6A6A6" w:themeFill="background1" w:themeFillShade="A6"/>
            <w:vAlign w:val="bottom"/>
          </w:tcPr>
          <w:p w:rsidR="00D6486B" w:rsidRPr="008052FD" w:rsidRDefault="00D6486B" w:rsidP="00D4301E">
            <w:pPr>
              <w:spacing w:after="0" w:line="336" w:lineRule="auto"/>
              <w:jc w:val="center"/>
              <w:rPr>
                <w:rFonts w:ascii="Constantia" w:hAnsi="Constantia"/>
                <w:b/>
                <w:color w:val="000000"/>
              </w:rPr>
            </w:pPr>
            <w:r w:rsidRPr="008052FD">
              <w:rPr>
                <w:rFonts w:ascii="Constantia" w:hAnsi="Constantia"/>
                <w:b/>
                <w:color w:val="000000"/>
              </w:rPr>
              <w:t>NPR3</w:t>
            </w:r>
          </w:p>
        </w:tc>
        <w:tc>
          <w:tcPr>
            <w:tcW w:w="1696" w:type="dxa"/>
            <w:tcBorders>
              <w:top w:val="nil"/>
              <w:left w:val="nil"/>
              <w:bottom w:val="nil"/>
              <w:right w:val="nil"/>
            </w:tcBorders>
            <w:shd w:val="clear" w:color="auto" w:fill="A6A6A6" w:themeFill="background1" w:themeFillShade="A6"/>
          </w:tcPr>
          <w:p w:rsidR="00D6486B" w:rsidRPr="008052FD" w:rsidRDefault="00D6486B" w:rsidP="00D4301E">
            <w:pPr>
              <w:spacing w:after="0" w:line="336" w:lineRule="auto"/>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D6486B" w:rsidRPr="008052FD" w:rsidRDefault="00D6486B" w:rsidP="00D4301E">
            <w:pPr>
              <w:spacing w:after="0" w:line="336" w:lineRule="auto"/>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D6486B" w:rsidRPr="008052FD" w:rsidRDefault="00D6486B" w:rsidP="00D4301E">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D6486B" w:rsidRPr="008052FD" w:rsidRDefault="00D6486B" w:rsidP="00D4301E">
            <w:pPr>
              <w:spacing w:after="0" w:line="336" w:lineRule="auto"/>
              <w:jc w:val="center"/>
              <w:rPr>
                <w:rFonts w:ascii="Constantia" w:hAnsi="Constantia"/>
                <w:color w:val="000000"/>
              </w:rPr>
            </w:pPr>
          </w:p>
        </w:tc>
      </w:tr>
      <w:tr w:rsidR="00D6486B" w:rsidRPr="008052FD" w:rsidTr="00715D74">
        <w:trPr>
          <w:trHeight w:val="300"/>
          <w:jc w:val="center"/>
        </w:trPr>
        <w:tc>
          <w:tcPr>
            <w:tcW w:w="1855" w:type="dxa"/>
            <w:tcBorders>
              <w:top w:val="nil"/>
              <w:left w:val="nil"/>
              <w:bottom w:val="nil"/>
              <w:right w:val="nil"/>
            </w:tcBorders>
            <w:shd w:val="clear" w:color="auto" w:fill="D9D9D9" w:themeFill="background1" w:themeFillShade="D9"/>
            <w:vAlign w:val="bottom"/>
          </w:tcPr>
          <w:p w:rsidR="00D6486B" w:rsidRPr="008052FD" w:rsidRDefault="00D6486B" w:rsidP="00D4301E">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D9D9D9" w:themeFill="background1" w:themeFillShade="D9"/>
          </w:tcPr>
          <w:p w:rsidR="00D6486B" w:rsidRPr="008052FD" w:rsidRDefault="005E2877" w:rsidP="00D4301E">
            <w:pPr>
              <w:spacing w:after="0" w:line="336" w:lineRule="auto"/>
              <w:rPr>
                <w:rFonts w:ascii="Constantia" w:hAnsi="Constantia"/>
                <w:color w:val="000000"/>
              </w:rPr>
            </w:pPr>
            <w:r w:rsidRPr="008052FD">
              <w:rPr>
                <w:rFonts w:ascii="Constantia" w:hAnsi="Constantia"/>
                <w:color w:val="000000"/>
              </w:rPr>
              <w:t>20</w:t>
            </w:r>
            <w:r w:rsidR="00D6486B" w:rsidRPr="008052FD">
              <w:rPr>
                <w:rFonts w:ascii="Constantia" w:hAnsi="Constantia"/>
                <w:color w:val="000000"/>
              </w:rPr>
              <w:t>/04/2017</w:t>
            </w:r>
          </w:p>
        </w:tc>
        <w:tc>
          <w:tcPr>
            <w:tcW w:w="1712" w:type="dxa"/>
            <w:tcBorders>
              <w:top w:val="nil"/>
              <w:left w:val="nil"/>
              <w:bottom w:val="nil"/>
              <w:right w:val="nil"/>
            </w:tcBorders>
            <w:shd w:val="clear" w:color="auto" w:fill="D9D9D9" w:themeFill="background1" w:themeFillShade="D9"/>
          </w:tcPr>
          <w:p w:rsidR="00D6486B" w:rsidRPr="008052FD" w:rsidRDefault="005E2877" w:rsidP="00D4301E">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D9D9D9" w:themeFill="background1" w:themeFillShade="D9"/>
            <w:vAlign w:val="bottom"/>
          </w:tcPr>
          <w:p w:rsidR="00D6486B" w:rsidRPr="008052FD" w:rsidRDefault="00D6486B" w:rsidP="00D4301E">
            <w:pPr>
              <w:spacing w:after="0" w:line="336" w:lineRule="auto"/>
              <w:jc w:val="center"/>
              <w:rPr>
                <w:rFonts w:ascii="Constantia" w:hAnsi="Constantia"/>
                <w:color w:val="000000"/>
              </w:rPr>
            </w:pPr>
            <w:r w:rsidRPr="008052FD">
              <w:rPr>
                <w:rFonts w:ascii="Constantia" w:hAnsi="Constantia"/>
                <w:color w:val="000000"/>
              </w:rPr>
              <w:t>21</w:t>
            </w:r>
          </w:p>
        </w:tc>
        <w:tc>
          <w:tcPr>
            <w:tcW w:w="1887" w:type="dxa"/>
            <w:tcBorders>
              <w:top w:val="nil"/>
              <w:left w:val="nil"/>
              <w:bottom w:val="nil"/>
              <w:right w:val="nil"/>
            </w:tcBorders>
            <w:shd w:val="clear" w:color="auto" w:fill="D9D9D9" w:themeFill="background1" w:themeFillShade="D9"/>
            <w:vAlign w:val="bottom"/>
          </w:tcPr>
          <w:p w:rsidR="00D6486B" w:rsidRPr="008052FD" w:rsidRDefault="00D6486B" w:rsidP="00D4301E">
            <w:pPr>
              <w:spacing w:after="0" w:line="336" w:lineRule="auto"/>
              <w:jc w:val="center"/>
              <w:rPr>
                <w:rFonts w:ascii="Constantia" w:hAnsi="Constantia"/>
                <w:color w:val="000000"/>
              </w:rPr>
            </w:pPr>
            <w:r w:rsidRPr="008052FD">
              <w:rPr>
                <w:rFonts w:ascii="Constantia" w:hAnsi="Constantia"/>
                <w:color w:val="000000"/>
              </w:rPr>
              <w:t>0</w:t>
            </w:r>
          </w:p>
        </w:tc>
      </w:tr>
      <w:tr w:rsidR="00D6486B" w:rsidRPr="008052FD" w:rsidTr="00715D74">
        <w:trPr>
          <w:trHeight w:val="300"/>
          <w:jc w:val="center"/>
        </w:trPr>
        <w:tc>
          <w:tcPr>
            <w:tcW w:w="1855" w:type="dxa"/>
            <w:tcBorders>
              <w:top w:val="nil"/>
              <w:left w:val="nil"/>
              <w:bottom w:val="nil"/>
              <w:right w:val="nil"/>
            </w:tcBorders>
            <w:shd w:val="clear" w:color="auto" w:fill="F2F2F2" w:themeFill="background1" w:themeFillShade="F2"/>
            <w:vAlign w:val="bottom"/>
          </w:tcPr>
          <w:p w:rsidR="00D6486B" w:rsidRPr="008052FD" w:rsidRDefault="00D6486B" w:rsidP="00D4301E">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F2F2F2" w:themeFill="background1" w:themeFillShade="F2"/>
          </w:tcPr>
          <w:p w:rsidR="00D6486B" w:rsidRPr="008052FD" w:rsidRDefault="005E2877" w:rsidP="00D4301E">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F2F2F2" w:themeFill="background1" w:themeFillShade="F2"/>
          </w:tcPr>
          <w:p w:rsidR="00D6486B" w:rsidRPr="008052FD" w:rsidRDefault="005E2877" w:rsidP="00D4301E">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F2F2F2" w:themeFill="background1" w:themeFillShade="F2"/>
            <w:vAlign w:val="bottom"/>
          </w:tcPr>
          <w:p w:rsidR="00D6486B" w:rsidRPr="008052FD" w:rsidRDefault="00D6486B" w:rsidP="00D4301E">
            <w:pPr>
              <w:spacing w:after="0" w:line="336" w:lineRule="auto"/>
              <w:jc w:val="center"/>
              <w:rPr>
                <w:rFonts w:ascii="Constantia" w:hAnsi="Constantia"/>
                <w:color w:val="000000"/>
              </w:rPr>
            </w:pPr>
            <w:r w:rsidRPr="008052FD">
              <w:rPr>
                <w:rFonts w:ascii="Constantia" w:hAnsi="Constantia"/>
                <w:color w:val="000000"/>
              </w:rPr>
              <w:t>85</w:t>
            </w:r>
          </w:p>
        </w:tc>
        <w:tc>
          <w:tcPr>
            <w:tcW w:w="1887" w:type="dxa"/>
            <w:tcBorders>
              <w:top w:val="nil"/>
              <w:left w:val="nil"/>
              <w:bottom w:val="nil"/>
              <w:right w:val="nil"/>
            </w:tcBorders>
            <w:shd w:val="clear" w:color="auto" w:fill="F2F2F2" w:themeFill="background1" w:themeFillShade="F2"/>
            <w:vAlign w:val="bottom"/>
          </w:tcPr>
          <w:p w:rsidR="00D6486B" w:rsidRPr="008052FD" w:rsidRDefault="00D6486B" w:rsidP="00D4301E">
            <w:pPr>
              <w:spacing w:after="0" w:line="336" w:lineRule="auto"/>
              <w:jc w:val="center"/>
              <w:rPr>
                <w:rFonts w:ascii="Constantia" w:hAnsi="Constantia"/>
                <w:color w:val="000000"/>
              </w:rPr>
            </w:pPr>
            <w:r w:rsidRPr="008052FD">
              <w:rPr>
                <w:rFonts w:ascii="Constantia" w:hAnsi="Constantia"/>
                <w:color w:val="000000"/>
              </w:rPr>
              <w:t>1</w:t>
            </w:r>
          </w:p>
        </w:tc>
      </w:tr>
      <w:tr w:rsidR="00D6486B" w:rsidRPr="008052FD" w:rsidTr="00715D74">
        <w:trPr>
          <w:trHeight w:val="300"/>
          <w:jc w:val="center"/>
        </w:trPr>
        <w:tc>
          <w:tcPr>
            <w:tcW w:w="1855" w:type="dxa"/>
            <w:tcBorders>
              <w:top w:val="nil"/>
              <w:left w:val="nil"/>
              <w:bottom w:val="single" w:sz="4" w:space="0" w:color="000000"/>
              <w:right w:val="nil"/>
            </w:tcBorders>
            <w:shd w:val="clear" w:color="auto" w:fill="D9D9D9" w:themeFill="background1" w:themeFillShade="D9"/>
            <w:vAlign w:val="bottom"/>
          </w:tcPr>
          <w:p w:rsidR="00D6486B" w:rsidRPr="008052FD" w:rsidRDefault="00D6486B" w:rsidP="00D4301E">
            <w:pPr>
              <w:spacing w:after="0" w:line="336" w:lineRule="auto"/>
              <w:rPr>
                <w:rFonts w:ascii="Constantia" w:hAnsi="Constantia"/>
                <w:color w:val="000000"/>
              </w:rPr>
            </w:pPr>
            <w:r w:rsidRPr="008052FD">
              <w:rPr>
                <w:rFonts w:ascii="Constantia" w:hAnsi="Constantia"/>
                <w:color w:val="000000"/>
              </w:rPr>
              <w:t>Interval 3</w:t>
            </w:r>
            <w:r w:rsidR="00FF1C1A" w:rsidRPr="00FF1C1A">
              <w:rPr>
                <w:rFonts w:ascii="Constantia" w:hAnsi="Constantia"/>
                <w:color w:val="000000"/>
                <w:vertAlign w:val="superscript"/>
              </w:rPr>
              <w:t>†</w:t>
            </w:r>
          </w:p>
        </w:tc>
        <w:tc>
          <w:tcPr>
            <w:tcW w:w="1696" w:type="dxa"/>
            <w:tcBorders>
              <w:top w:val="nil"/>
              <w:left w:val="nil"/>
              <w:bottom w:val="single" w:sz="4" w:space="0" w:color="000000"/>
              <w:right w:val="nil"/>
            </w:tcBorders>
            <w:shd w:val="clear" w:color="auto" w:fill="D9D9D9" w:themeFill="background1" w:themeFillShade="D9"/>
          </w:tcPr>
          <w:p w:rsidR="00D6486B" w:rsidRPr="008052FD" w:rsidRDefault="005E2877" w:rsidP="00D4301E">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single" w:sz="4" w:space="0" w:color="000000"/>
              <w:right w:val="nil"/>
            </w:tcBorders>
            <w:shd w:val="clear" w:color="auto" w:fill="D9D9D9" w:themeFill="background1" w:themeFillShade="D9"/>
          </w:tcPr>
          <w:p w:rsidR="00D6486B" w:rsidRPr="008052FD" w:rsidRDefault="005E2877" w:rsidP="00D4301E">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single" w:sz="4" w:space="0" w:color="000000"/>
              <w:right w:val="nil"/>
            </w:tcBorders>
            <w:shd w:val="clear" w:color="auto" w:fill="D9D9D9" w:themeFill="background1" w:themeFillShade="D9"/>
            <w:vAlign w:val="bottom"/>
          </w:tcPr>
          <w:p w:rsidR="00D6486B" w:rsidRPr="008052FD" w:rsidRDefault="00D6486B" w:rsidP="00D4301E">
            <w:pPr>
              <w:spacing w:after="0" w:line="336" w:lineRule="auto"/>
              <w:jc w:val="center"/>
              <w:rPr>
                <w:rFonts w:ascii="Constantia" w:hAnsi="Constantia"/>
                <w:color w:val="000000"/>
              </w:rPr>
            </w:pPr>
            <w:r w:rsidRPr="008052FD">
              <w:rPr>
                <w:rFonts w:ascii="Constantia" w:hAnsi="Constantia"/>
                <w:color w:val="000000"/>
              </w:rPr>
              <w:t>205</w:t>
            </w:r>
          </w:p>
        </w:tc>
        <w:tc>
          <w:tcPr>
            <w:tcW w:w="1887" w:type="dxa"/>
            <w:tcBorders>
              <w:top w:val="nil"/>
              <w:left w:val="nil"/>
              <w:bottom w:val="single" w:sz="4" w:space="0" w:color="000000"/>
              <w:right w:val="nil"/>
            </w:tcBorders>
            <w:shd w:val="clear" w:color="auto" w:fill="D9D9D9" w:themeFill="background1" w:themeFillShade="D9"/>
            <w:vAlign w:val="bottom"/>
          </w:tcPr>
          <w:p w:rsidR="00D6486B" w:rsidRPr="008052FD" w:rsidRDefault="00D6486B" w:rsidP="00D4301E">
            <w:pPr>
              <w:spacing w:after="0" w:line="336" w:lineRule="auto"/>
              <w:jc w:val="center"/>
              <w:rPr>
                <w:rFonts w:ascii="Constantia" w:hAnsi="Constantia"/>
                <w:color w:val="000000"/>
              </w:rPr>
            </w:pPr>
            <w:r w:rsidRPr="008052FD">
              <w:rPr>
                <w:rFonts w:ascii="Constantia" w:hAnsi="Constantia"/>
                <w:color w:val="000000"/>
              </w:rPr>
              <w:t>21</w:t>
            </w:r>
          </w:p>
        </w:tc>
      </w:tr>
    </w:tbl>
    <w:p w:rsidR="003538E3" w:rsidRDefault="005E2877" w:rsidP="00D4301E">
      <w:pPr>
        <w:spacing w:after="0" w:line="276" w:lineRule="auto"/>
        <w:rPr>
          <w:rFonts w:ascii="Constantia" w:hAnsi="Constantia"/>
          <w:vertAlign w:val="superscript"/>
        </w:rPr>
      </w:pPr>
      <w:r w:rsidRPr="008052FD">
        <w:rPr>
          <w:rFonts w:ascii="Constantia" w:hAnsi="Constantia"/>
          <w:vertAlign w:val="superscript"/>
        </w:rPr>
        <w:t>*Excluded from t-test analysis</w:t>
      </w:r>
      <w:r w:rsidR="00A629DC">
        <w:rPr>
          <w:rFonts w:ascii="Constantia" w:hAnsi="Constantia"/>
          <w:vertAlign w:val="superscript"/>
        </w:rPr>
        <w:t xml:space="preserve"> as camera only recorded motion-triggered detections</w:t>
      </w:r>
    </w:p>
    <w:p w:rsidR="00597648" w:rsidRPr="008052FD" w:rsidRDefault="00FF1C1A" w:rsidP="00D4301E">
      <w:pPr>
        <w:spacing w:after="0" w:line="276" w:lineRule="auto"/>
        <w:rPr>
          <w:rFonts w:ascii="Constantia" w:hAnsi="Constantia"/>
          <w:vertAlign w:val="superscript"/>
        </w:rPr>
      </w:pPr>
      <w:r w:rsidRPr="00FF1C1A">
        <w:rPr>
          <w:rFonts w:ascii="Constantia" w:hAnsi="Constantia"/>
          <w:vertAlign w:val="superscript"/>
        </w:rPr>
        <w:t>†</w:t>
      </w:r>
      <w:r>
        <w:rPr>
          <w:rFonts w:ascii="Constantia" w:hAnsi="Constantia"/>
          <w:vertAlign w:val="superscript"/>
        </w:rPr>
        <w:t xml:space="preserve">Heavy rainfall in January 2018 resulted in </w:t>
      </w:r>
      <w:r w:rsidR="00D4301E">
        <w:rPr>
          <w:rFonts w:ascii="Constantia" w:hAnsi="Constantia"/>
          <w:vertAlign w:val="superscript"/>
        </w:rPr>
        <w:t>a flood that recharged the river</w:t>
      </w:r>
    </w:p>
    <w:p w:rsidR="003538E3" w:rsidRPr="008052FD" w:rsidRDefault="008E4884" w:rsidP="00355B3A">
      <w:pPr>
        <w:spacing w:after="0"/>
        <w:jc w:val="center"/>
        <w:rPr>
          <w:rFonts w:ascii="Constantia" w:hAnsi="Constantia"/>
        </w:rPr>
      </w:pPr>
      <w:r w:rsidRPr="008052FD">
        <w:rPr>
          <w:rFonts w:ascii="Constantia" w:hAnsi="Constantia"/>
          <w:noProof/>
          <w:lang w:val="en-US"/>
        </w:rPr>
        <w:lastRenderedPageBreak/>
        <mc:AlternateContent>
          <mc:Choice Requires="wps">
            <w:drawing>
              <wp:anchor distT="0" distB="0" distL="114300" distR="114300" simplePos="0" relativeHeight="251659264" behindDoc="0" locked="0" layoutInCell="1" allowOverlap="1" wp14:anchorId="2F3163A1" wp14:editId="14C7E890">
                <wp:simplePos x="0" y="0"/>
                <wp:positionH relativeFrom="column">
                  <wp:posOffset>990600</wp:posOffset>
                </wp:positionH>
                <wp:positionV relativeFrom="paragraph">
                  <wp:posOffset>123825</wp:posOffset>
                </wp:positionV>
                <wp:extent cx="342900" cy="34290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42900"/>
                        </a:xfrm>
                        <a:prstGeom prst="rect">
                          <a:avLst/>
                        </a:prstGeom>
                        <a:solidFill>
                          <a:srgbClr val="FFFFFF"/>
                        </a:solidFill>
                        <a:ln w="9525">
                          <a:solidFill>
                            <a:srgbClr val="000000"/>
                          </a:solidFill>
                          <a:miter lim="800000"/>
                          <a:headEnd/>
                          <a:tailEnd/>
                        </a:ln>
                      </wps:spPr>
                      <wps:txbx>
                        <w:txbxContent>
                          <w:p w:rsidR="00566CA2" w:rsidRPr="008E4884" w:rsidRDefault="00566CA2" w:rsidP="008E4884">
                            <w:pPr>
                              <w:rPr>
                                <w:rFonts w:ascii="Arial" w:hAnsi="Arial" w:cs="Arial"/>
                                <w:b/>
                                <w:sz w:val="36"/>
                                <w:szCs w:val="36"/>
                              </w:rPr>
                            </w:pPr>
                            <w:r w:rsidRPr="008E4884">
                              <w:rPr>
                                <w:rFonts w:ascii="Arial" w:hAnsi="Arial" w:cs="Arial"/>
                                <w:b/>
                                <w:sz w:val="36"/>
                                <w:szCs w:val="36"/>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8pt;margin-top:9.75pt;width:2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">
                <v:textbox>
                  <w:txbxContent>
                    <w:p w:rsidR="00566CA2" w:rsidRPr="008E4884" w:rsidRDefault="00566CA2" w:rsidP="008E4884">
                      <w:pPr>
                        <w:rPr>
                          <w:rFonts w:ascii="Arial" w:hAnsi="Arial" w:cs="Arial"/>
                          <w:b/>
                          <w:sz w:val="36"/>
                          <w:szCs w:val="36"/>
                        </w:rPr>
                      </w:pPr>
                      <w:r w:rsidRPr="008E4884">
                        <w:rPr>
                          <w:rFonts w:ascii="Arial" w:hAnsi="Arial" w:cs="Arial"/>
                          <w:b/>
                          <w:sz w:val="36"/>
                          <w:szCs w:val="36"/>
                        </w:rPr>
                        <w:t>A</w:t>
                      </w:r>
                    </w:p>
                  </w:txbxContent>
                </v:textbox>
              </v:shape>
            </w:pict>
          </mc:Fallback>
        </mc:AlternateContent>
      </w:r>
      <w:r w:rsidR="00161910" w:rsidRPr="008052FD">
        <w:rPr>
          <w:rFonts w:ascii="Constantia" w:hAnsi="Constantia"/>
          <w:noProof/>
          <w:lang w:val="en-US"/>
        </w:rPr>
        <w:drawing>
          <wp:inline distT="0" distB="0" distL="0" distR="0" wp14:anchorId="5431A451" wp14:editId="0F79A69F">
            <wp:extent cx="5048250" cy="34537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51554" cy="3456000"/>
                    </a:xfrm>
                    <a:prstGeom prst="rect">
                      <a:avLst/>
                    </a:prstGeom>
                  </pic:spPr>
                </pic:pic>
              </a:graphicData>
            </a:graphic>
          </wp:inline>
        </w:drawing>
      </w:r>
    </w:p>
    <w:p w:rsidR="00161910" w:rsidRPr="008052FD" w:rsidRDefault="00355B3A" w:rsidP="00355B3A">
      <w:pPr>
        <w:spacing w:after="0"/>
        <w:jc w:val="center"/>
        <w:rPr>
          <w:rFonts w:ascii="Constantia" w:hAnsi="Constantia"/>
        </w:rPr>
      </w:pPr>
      <w:r w:rsidRPr="008052FD">
        <w:rPr>
          <w:rFonts w:ascii="Constantia" w:hAnsi="Constantia"/>
          <w:noProof/>
          <w:lang w:val="en-US"/>
        </w:rPr>
        <mc:AlternateContent>
          <mc:Choice Requires="wps">
            <w:drawing>
              <wp:anchor distT="0" distB="0" distL="114300" distR="114300" simplePos="0" relativeHeight="251661312" behindDoc="0" locked="0" layoutInCell="1" allowOverlap="1" wp14:anchorId="674EAE95" wp14:editId="508C8862">
                <wp:simplePos x="0" y="0"/>
                <wp:positionH relativeFrom="column">
                  <wp:posOffset>1014730</wp:posOffset>
                </wp:positionH>
                <wp:positionV relativeFrom="paragraph">
                  <wp:posOffset>156845</wp:posOffset>
                </wp:positionV>
                <wp:extent cx="342000" cy="342000"/>
                <wp:effectExtent l="0" t="0" r="20320" b="20320"/>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000" cy="342000"/>
                        </a:xfrm>
                        <a:prstGeom prst="rect">
                          <a:avLst/>
                        </a:prstGeom>
                        <a:solidFill>
                          <a:srgbClr val="FFFFFF"/>
                        </a:solidFill>
                        <a:ln w="9525">
                          <a:solidFill>
                            <a:srgbClr val="000000"/>
                          </a:solidFill>
                          <a:miter lim="800000"/>
                          <a:headEnd/>
                          <a:tailEnd/>
                        </a:ln>
                      </wps:spPr>
                      <wps:txbx>
                        <w:txbxContent>
                          <w:p w:rsidR="00566CA2" w:rsidRPr="008E4884" w:rsidRDefault="00566CA2" w:rsidP="008E4884">
                            <w:pPr>
                              <w:rPr>
                                <w:rFonts w:ascii="Arial" w:hAnsi="Arial" w:cs="Arial"/>
                                <w:b/>
                                <w:sz w:val="36"/>
                                <w:szCs w:val="36"/>
                              </w:rPr>
                            </w:pPr>
                            <w:r>
                              <w:rPr>
                                <w:rFonts w:ascii="Arial" w:hAnsi="Arial" w:cs="Arial"/>
                                <w:b/>
                                <w:sz w:val="36"/>
                                <w:szCs w:val="36"/>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79.9pt;margin-top:12.35pt;width:26.95pt;height:26.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">
                <v:textbox>
                  <w:txbxContent>
                    <w:p w:rsidR="00566CA2" w:rsidRPr="008E4884" w:rsidRDefault="00566CA2" w:rsidP="008E4884">
                      <w:pPr>
                        <w:rPr>
                          <w:rFonts w:ascii="Arial" w:hAnsi="Arial" w:cs="Arial"/>
                          <w:b/>
                          <w:sz w:val="36"/>
                          <w:szCs w:val="36"/>
                        </w:rPr>
                      </w:pPr>
                      <w:r>
                        <w:rPr>
                          <w:rFonts w:ascii="Arial" w:hAnsi="Arial" w:cs="Arial"/>
                          <w:b/>
                          <w:sz w:val="36"/>
                          <w:szCs w:val="36"/>
                        </w:rPr>
                        <w:t>B</w:t>
                      </w:r>
                    </w:p>
                  </w:txbxContent>
                </v:textbox>
              </v:shape>
            </w:pict>
          </mc:Fallback>
        </mc:AlternateContent>
      </w:r>
      <w:r w:rsidR="00161910" w:rsidRPr="008052FD">
        <w:rPr>
          <w:rFonts w:ascii="Constantia" w:hAnsi="Constantia"/>
          <w:noProof/>
          <w:lang w:val="en-US"/>
        </w:rPr>
        <w:drawing>
          <wp:inline distT="0" distB="0" distL="0" distR="0" wp14:anchorId="0A73FF9B" wp14:editId="1F219B47">
            <wp:extent cx="4998878" cy="35108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05421" cy="3515466"/>
                    </a:xfrm>
                    <a:prstGeom prst="rect">
                      <a:avLst/>
                    </a:prstGeom>
                  </pic:spPr>
                </pic:pic>
              </a:graphicData>
            </a:graphic>
          </wp:inline>
        </w:drawing>
      </w:r>
    </w:p>
    <w:p w:rsidR="00355B3A" w:rsidRDefault="00DA5DC2" w:rsidP="00355B3A">
      <w:pPr>
        <w:spacing w:after="0" w:line="360" w:lineRule="auto"/>
        <w:rPr>
          <w:rFonts w:ascii="Constantia" w:hAnsi="Constantia"/>
          <w:b/>
        </w:rPr>
      </w:pPr>
      <w:r>
        <w:rPr>
          <w:rFonts w:ascii="Constantia" w:hAnsi="Constantia"/>
          <w:b/>
        </w:rPr>
        <w:t>Figure 5</w:t>
      </w:r>
      <w:r w:rsidR="0075657A" w:rsidRPr="008052FD">
        <w:rPr>
          <w:rFonts w:ascii="Constantia" w:hAnsi="Constantia"/>
          <w:b/>
        </w:rPr>
        <w:t>: Sample-based species accumulation curve describing the terrestrial mammal community richness for the</w:t>
      </w:r>
      <w:r w:rsidR="00355B3A">
        <w:rPr>
          <w:rFonts w:ascii="Constantia" w:hAnsi="Constantia"/>
          <w:b/>
        </w:rPr>
        <w:t xml:space="preserve"> (A) overall</w:t>
      </w:r>
      <w:r w:rsidR="0075657A" w:rsidRPr="008052FD">
        <w:rPr>
          <w:rFonts w:ascii="Constantia" w:hAnsi="Constantia"/>
          <w:b/>
        </w:rPr>
        <w:t xml:space="preserve"> study area, and</w:t>
      </w:r>
      <w:r w:rsidR="00355B3A">
        <w:rPr>
          <w:rFonts w:ascii="Constantia" w:hAnsi="Constantia"/>
          <w:b/>
        </w:rPr>
        <w:t xml:space="preserve"> (B)</w:t>
      </w:r>
      <w:r w:rsidR="0075657A" w:rsidRPr="008052FD">
        <w:rPr>
          <w:rFonts w:ascii="Constantia" w:hAnsi="Constantia"/>
          <w:b/>
        </w:rPr>
        <w:t xml:space="preserve"> for the three sites</w:t>
      </w:r>
      <w:r w:rsidR="00355B3A">
        <w:rPr>
          <w:rFonts w:ascii="Constantia" w:hAnsi="Constantia"/>
          <w:b/>
        </w:rPr>
        <w:t>.</w:t>
      </w:r>
      <w:r w:rsidR="00350445">
        <w:rPr>
          <w:rFonts w:ascii="Constantia" w:hAnsi="Constantia"/>
          <w:b/>
        </w:rPr>
        <w:t xml:space="preserve"> </w:t>
      </w:r>
      <w:r w:rsidR="00350445" w:rsidRPr="00350445">
        <w:rPr>
          <w:rFonts w:ascii="Constantia" w:hAnsi="Constantia"/>
          <w:b/>
        </w:rPr>
        <w:t>95% confidence interval</w:t>
      </w:r>
      <w:r w:rsidR="00350445">
        <w:rPr>
          <w:rFonts w:ascii="Constantia" w:hAnsi="Constantia"/>
          <w:b/>
        </w:rPr>
        <w:t xml:space="preserve"> displayed as lines.</w:t>
      </w:r>
    </w:p>
    <w:p w:rsidR="00B62D83" w:rsidRDefault="0075657A" w:rsidP="009D1F9B">
      <w:pPr>
        <w:spacing w:after="0"/>
        <w:rPr>
          <w:rFonts w:ascii="Constantia" w:hAnsi="Constantia"/>
        </w:rPr>
      </w:pPr>
      <w:r w:rsidRPr="0075657A">
        <w:rPr>
          <w:rFonts w:ascii="Constantia" w:hAnsi="Constantia"/>
        </w:rPr>
        <w:lastRenderedPageBreak/>
        <w:t>The rarefied species accumulation curves</w:t>
      </w:r>
      <w:r w:rsidR="00DA5DC2">
        <w:rPr>
          <w:rFonts w:ascii="Constantia" w:hAnsi="Constantia"/>
        </w:rPr>
        <w:t xml:space="preserve"> (Figure 5</w:t>
      </w:r>
      <w:r>
        <w:rPr>
          <w:rFonts w:ascii="Constantia" w:hAnsi="Constantia"/>
        </w:rPr>
        <w:t>b)</w:t>
      </w:r>
      <w:r w:rsidRPr="0075657A">
        <w:rPr>
          <w:rFonts w:ascii="Constantia" w:hAnsi="Constantia"/>
        </w:rPr>
        <w:t xml:space="preserve"> for two of the three sites </w:t>
      </w:r>
      <w:r>
        <w:rPr>
          <w:rFonts w:ascii="Constantia" w:hAnsi="Constantia"/>
        </w:rPr>
        <w:t xml:space="preserve">(NPR1 and NPR3) </w:t>
      </w:r>
      <w:r w:rsidRPr="0075657A">
        <w:rPr>
          <w:rFonts w:ascii="Constantia" w:hAnsi="Constantia"/>
        </w:rPr>
        <w:t>are highly similar</w:t>
      </w:r>
      <w:r w:rsidR="002A4685">
        <w:rPr>
          <w:rFonts w:ascii="Constantia" w:hAnsi="Constantia"/>
        </w:rPr>
        <w:t xml:space="preserve"> in the amount of species detected </w:t>
      </w:r>
      <w:r w:rsidR="00350445">
        <w:rPr>
          <w:rFonts w:ascii="Constantia" w:hAnsi="Constantia"/>
        </w:rPr>
        <w:t>after the eighth month</w:t>
      </w:r>
      <w:r w:rsidRPr="0075657A">
        <w:rPr>
          <w:rFonts w:ascii="Constantia" w:hAnsi="Constantia"/>
        </w:rPr>
        <w:t>.</w:t>
      </w:r>
      <w:r>
        <w:rPr>
          <w:rFonts w:ascii="Constantia" w:hAnsi="Constantia"/>
        </w:rPr>
        <w:t xml:space="preserve"> </w:t>
      </w:r>
      <w:r w:rsidR="00A35158">
        <w:rPr>
          <w:rFonts w:ascii="Constantia" w:hAnsi="Constantia"/>
        </w:rPr>
        <w:t xml:space="preserve">While these two sites gradually reach an asymptote which suggests the community has been </w:t>
      </w:r>
      <w:r w:rsidR="002A4685">
        <w:rPr>
          <w:rFonts w:ascii="Constantia" w:hAnsi="Constantia"/>
        </w:rPr>
        <w:t>sampled for the full species inventory</w:t>
      </w:r>
      <w:r w:rsidR="00A35158">
        <w:rPr>
          <w:rFonts w:ascii="Constantia" w:hAnsi="Constantia"/>
        </w:rPr>
        <w:t xml:space="preserve">, NPR2 continues to increase, </w:t>
      </w:r>
      <w:r w:rsidR="002A4685">
        <w:rPr>
          <w:rFonts w:ascii="Constantia" w:hAnsi="Constantia"/>
        </w:rPr>
        <w:t>and suggesting</w:t>
      </w:r>
      <w:r w:rsidR="00A35158">
        <w:rPr>
          <w:rFonts w:ascii="Constantia" w:hAnsi="Constantia"/>
        </w:rPr>
        <w:t xml:space="preserve"> species are still being detected for the first time.</w:t>
      </w:r>
      <w:r w:rsidR="00A35158" w:rsidRPr="0075657A">
        <w:rPr>
          <w:rFonts w:ascii="Constantia" w:hAnsi="Constantia"/>
        </w:rPr>
        <w:t xml:space="preserve"> </w:t>
      </w:r>
      <w:r>
        <w:rPr>
          <w:rFonts w:ascii="Constantia" w:hAnsi="Constantia"/>
        </w:rPr>
        <w:t xml:space="preserve">Site-specific species richness saw a rapid increase within the </w:t>
      </w:r>
      <w:r w:rsidR="00A35158">
        <w:rPr>
          <w:rFonts w:ascii="Constantia" w:hAnsi="Constantia"/>
        </w:rPr>
        <w:t>five months of study.</w:t>
      </w:r>
      <w:r>
        <w:rPr>
          <w:rFonts w:ascii="Constantia" w:hAnsi="Constantia"/>
        </w:rPr>
        <w:t xml:space="preserve"> </w:t>
      </w:r>
      <w:r w:rsidR="002A4685">
        <w:rPr>
          <w:rFonts w:ascii="Constantia" w:hAnsi="Constantia"/>
        </w:rPr>
        <w:t>The overall speci</w:t>
      </w:r>
      <w:r w:rsidR="00DA5DC2">
        <w:rPr>
          <w:rFonts w:ascii="Constantia" w:hAnsi="Constantia"/>
        </w:rPr>
        <w:t>es accumulation curve (Figure 5</w:t>
      </w:r>
      <w:r w:rsidR="002A4685">
        <w:rPr>
          <w:rFonts w:ascii="Constantia" w:hAnsi="Constantia"/>
        </w:rPr>
        <w:t>a)</w:t>
      </w:r>
      <w:r w:rsidRPr="0075657A">
        <w:rPr>
          <w:rFonts w:ascii="Constantia" w:hAnsi="Constantia"/>
        </w:rPr>
        <w:t xml:space="preserve"> levels off, suggesting that the environment is close to being sampled entirely, and that it is only through multiple sites that all species were able to be d</w:t>
      </w:r>
      <w:r w:rsidR="002A4685">
        <w:rPr>
          <w:rFonts w:ascii="Constantia" w:hAnsi="Constantia"/>
        </w:rPr>
        <w:t xml:space="preserve">etected. Most likely, any species not detected would be in NPR2 due to the lack of asymptote reached. However this is a </w:t>
      </w:r>
      <w:r w:rsidR="00496DE0">
        <w:rPr>
          <w:rFonts w:ascii="Constantia" w:hAnsi="Constantia"/>
        </w:rPr>
        <w:t xml:space="preserve">model and this suggests </w:t>
      </w:r>
      <w:r w:rsidR="002A4685">
        <w:rPr>
          <w:rFonts w:ascii="Constantia" w:hAnsi="Constantia"/>
        </w:rPr>
        <w:t xml:space="preserve">that while it is more likely to encounter other species in NPR2, it is not impossible in NPR1 and NPR3. </w:t>
      </w:r>
      <w:r w:rsidR="002A4685" w:rsidRPr="002A4685">
        <w:rPr>
          <w:rFonts w:ascii="Constantia" w:hAnsi="Constantia"/>
        </w:rPr>
        <w:t>Each site had a minimum of one species that was not detected in the others.</w:t>
      </w:r>
      <w:r w:rsidR="002A4685">
        <w:rPr>
          <w:rFonts w:ascii="Constantia" w:hAnsi="Constantia"/>
        </w:rPr>
        <w:t xml:space="preserve"> </w:t>
      </w:r>
      <w:r w:rsidRPr="0075657A">
        <w:rPr>
          <w:rFonts w:ascii="Constantia" w:hAnsi="Constantia"/>
        </w:rPr>
        <w:t xml:space="preserve">The site of highest </w:t>
      </w:r>
      <w:r w:rsidR="002A4685">
        <w:rPr>
          <w:rFonts w:ascii="Constantia" w:hAnsi="Constantia"/>
        </w:rPr>
        <w:t>species richness</w:t>
      </w:r>
      <w:r w:rsidRPr="0075657A">
        <w:rPr>
          <w:rFonts w:ascii="Constantia" w:hAnsi="Constantia"/>
        </w:rPr>
        <w:t xml:space="preserve"> was </w:t>
      </w:r>
      <w:r w:rsidR="002A4685">
        <w:rPr>
          <w:rFonts w:ascii="Constantia" w:hAnsi="Constantia"/>
        </w:rPr>
        <w:t>NPR2</w:t>
      </w:r>
      <w:r w:rsidRPr="0075657A">
        <w:rPr>
          <w:rFonts w:ascii="Constantia" w:hAnsi="Constantia"/>
        </w:rPr>
        <w:t>.</w:t>
      </w:r>
    </w:p>
    <w:p w:rsidR="00B62D83" w:rsidRDefault="00B62D83" w:rsidP="009D1F9B">
      <w:pPr>
        <w:spacing w:after="0"/>
        <w:rPr>
          <w:rFonts w:ascii="Constantia" w:hAnsi="Constantia"/>
        </w:rPr>
      </w:pPr>
    </w:p>
    <w:p w:rsidR="00B62D83" w:rsidRPr="00B62D83" w:rsidRDefault="00B62D83" w:rsidP="00B62D83">
      <w:pPr>
        <w:rPr>
          <w:rFonts w:ascii="Constantia" w:hAnsi="Constantia"/>
        </w:rPr>
      </w:pPr>
      <w:r w:rsidRPr="00B62D83">
        <w:rPr>
          <w:rFonts w:ascii="Constantia" w:hAnsi="Constantia"/>
        </w:rPr>
        <w:t xml:space="preserve">A </w:t>
      </w:r>
      <w:proofErr w:type="spellStart"/>
      <w:r w:rsidRPr="00B62D83">
        <w:rPr>
          <w:rFonts w:ascii="Constantia" w:hAnsi="Constantia"/>
        </w:rPr>
        <w:t>Jaccard</w:t>
      </w:r>
      <w:proofErr w:type="spellEnd"/>
      <w:r w:rsidRPr="00B62D83">
        <w:rPr>
          <w:rFonts w:ascii="Constantia" w:hAnsi="Constantia"/>
        </w:rPr>
        <w:t xml:space="preserve"> similarity index was done in order to quantify similarities in species composition among the environment. There was a high association between the scrub hare (</w:t>
      </w:r>
      <w:proofErr w:type="spellStart"/>
      <w:r w:rsidRPr="00B62D83">
        <w:rPr>
          <w:rFonts w:ascii="Constantia" w:eastAsia="Times New Roman" w:hAnsi="Constantia" w:cs="Arial"/>
          <w:i/>
          <w:iCs/>
          <w:color w:val="000000"/>
          <w:lang w:val="en-US"/>
        </w:rPr>
        <w:t>Lepus</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saxatilis</w:t>
      </w:r>
      <w:proofErr w:type="spellEnd"/>
      <w:r w:rsidRPr="00B62D83">
        <w:rPr>
          <w:rFonts w:ascii="Constantia" w:eastAsia="Times New Roman" w:hAnsi="Constantia" w:cs="Arial"/>
          <w:iCs/>
          <w:color w:val="000000"/>
          <w:lang w:val="en-US"/>
        </w:rPr>
        <w:t xml:space="preserve">) </w:t>
      </w:r>
      <w:r w:rsidRPr="00B62D83">
        <w:rPr>
          <w:rFonts w:ascii="Constantia" w:hAnsi="Constantia"/>
        </w:rPr>
        <w:t xml:space="preserve">and </w:t>
      </w:r>
      <w:r w:rsidRPr="00B62D83">
        <w:rPr>
          <w:rFonts w:ascii="Constantia" w:eastAsia="Times New Roman" w:hAnsi="Constantia" w:cs="Arial"/>
          <w:iCs/>
          <w:color w:val="000000"/>
          <w:lang w:val="en-US"/>
        </w:rPr>
        <w:t>Cape grey mongoose (</w:t>
      </w:r>
      <w:proofErr w:type="spellStart"/>
      <w:r w:rsidRPr="00B62D83">
        <w:rPr>
          <w:rFonts w:ascii="Constantia" w:eastAsia="Times New Roman" w:hAnsi="Constantia" w:cs="Arial"/>
          <w:i/>
          <w:iCs/>
          <w:color w:val="000000"/>
          <w:lang w:val="en-US"/>
        </w:rPr>
        <w:t>Galerella</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pulverulenta</w:t>
      </w:r>
      <w:proofErr w:type="spellEnd"/>
      <w:r w:rsidRPr="00B62D83">
        <w:rPr>
          <w:rFonts w:ascii="Constantia" w:eastAsia="Times New Roman" w:hAnsi="Constantia" w:cs="Arial"/>
          <w:iCs/>
          <w:color w:val="000000"/>
          <w:lang w:val="en-US"/>
        </w:rPr>
        <w:t>).</w:t>
      </w:r>
      <w:r w:rsidRPr="00B62D83">
        <w:rPr>
          <w:rFonts w:ascii="Constantia" w:hAnsi="Constantia"/>
        </w:rPr>
        <w:t xml:space="preserve"> Environments were highly similar, with most species being found in all three sites, with few exceptions. Species that were unique to one site include scrub hare (</w:t>
      </w:r>
      <w:proofErr w:type="spellStart"/>
      <w:r w:rsidRPr="00B62D83">
        <w:rPr>
          <w:rFonts w:ascii="Constantia" w:eastAsia="Times New Roman" w:hAnsi="Constantia" w:cs="Arial"/>
          <w:i/>
          <w:iCs/>
          <w:color w:val="000000"/>
          <w:lang w:val="en-US"/>
        </w:rPr>
        <w:t>Lepus</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saxatilis</w:t>
      </w:r>
      <w:proofErr w:type="spellEnd"/>
      <w:r w:rsidRPr="00B62D83">
        <w:rPr>
          <w:rFonts w:ascii="Constantia" w:eastAsia="Times New Roman" w:hAnsi="Constantia" w:cs="Arial"/>
          <w:iCs/>
          <w:color w:val="000000"/>
          <w:lang w:val="en-US"/>
        </w:rPr>
        <w:t>)</w:t>
      </w:r>
      <w:r w:rsidRPr="00B62D83">
        <w:rPr>
          <w:rFonts w:ascii="Constantia" w:eastAsia="Times New Roman" w:hAnsi="Constantia" w:cs="Arial"/>
          <w:i/>
          <w:iCs/>
          <w:color w:val="000000"/>
          <w:lang w:val="en-US"/>
        </w:rPr>
        <w:t xml:space="preserve">, </w:t>
      </w:r>
      <w:r w:rsidRPr="00B62D83">
        <w:rPr>
          <w:rFonts w:ascii="Constantia" w:eastAsia="Times New Roman" w:hAnsi="Constantia" w:cs="Arial"/>
          <w:iCs/>
          <w:color w:val="000000"/>
          <w:lang w:val="en-US"/>
        </w:rPr>
        <w:t>Cape porcupine (</w:t>
      </w:r>
      <w:proofErr w:type="spellStart"/>
      <w:r w:rsidRPr="00B62D83">
        <w:rPr>
          <w:rFonts w:ascii="Constantia" w:eastAsia="Times New Roman" w:hAnsi="Constantia" w:cs="Arial"/>
          <w:i/>
          <w:iCs/>
          <w:color w:val="000000"/>
          <w:lang w:val="en-US"/>
        </w:rPr>
        <w:t>Hystrix</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africaeaustralis</w:t>
      </w:r>
      <w:proofErr w:type="spellEnd"/>
      <w:r w:rsidRPr="00B62D83">
        <w:rPr>
          <w:rFonts w:ascii="Constantia" w:eastAsia="Times New Roman" w:hAnsi="Constantia" w:cs="Arial"/>
          <w:iCs/>
          <w:color w:val="000000"/>
          <w:lang w:val="en-US"/>
        </w:rPr>
        <w:t>), Cape grey mongoose (</w:t>
      </w:r>
      <w:proofErr w:type="spellStart"/>
      <w:r w:rsidRPr="00B62D83">
        <w:rPr>
          <w:rFonts w:ascii="Constantia" w:eastAsia="Times New Roman" w:hAnsi="Constantia" w:cs="Arial"/>
          <w:i/>
          <w:iCs/>
          <w:color w:val="000000"/>
          <w:lang w:val="en-US"/>
        </w:rPr>
        <w:t>Galerella</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pulverulenta</w:t>
      </w:r>
      <w:proofErr w:type="spellEnd"/>
      <w:r w:rsidRPr="00B62D83">
        <w:rPr>
          <w:rFonts w:ascii="Constantia" w:eastAsia="Times New Roman" w:hAnsi="Constantia" w:cs="Arial"/>
          <w:iCs/>
          <w:color w:val="000000"/>
          <w:lang w:val="en-US"/>
        </w:rPr>
        <w:t>) and a dog (</w:t>
      </w:r>
      <w:proofErr w:type="spellStart"/>
      <w:r w:rsidRPr="00B62D83">
        <w:rPr>
          <w:rFonts w:ascii="Constantia" w:eastAsia="Times New Roman" w:hAnsi="Constantia" w:cs="Arial"/>
          <w:i/>
          <w:iCs/>
          <w:color w:val="000000"/>
          <w:lang w:val="en-US"/>
        </w:rPr>
        <w:t>Canis</w:t>
      </w:r>
      <w:proofErr w:type="spellEnd"/>
      <w:r w:rsidRPr="00B62D83">
        <w:rPr>
          <w:rFonts w:ascii="Constantia" w:eastAsia="Times New Roman" w:hAnsi="Constantia" w:cs="Arial"/>
          <w:i/>
          <w:iCs/>
          <w:color w:val="000000"/>
          <w:lang w:val="en-US"/>
        </w:rPr>
        <w:t xml:space="preserve"> lupus </w:t>
      </w:r>
      <w:proofErr w:type="spellStart"/>
      <w:r w:rsidRPr="00B62D83">
        <w:rPr>
          <w:rFonts w:ascii="Constantia" w:eastAsia="Times New Roman" w:hAnsi="Constantia" w:cs="Arial"/>
          <w:i/>
          <w:iCs/>
          <w:color w:val="000000"/>
          <w:lang w:val="en-US"/>
        </w:rPr>
        <w:t>familiaris</w:t>
      </w:r>
      <w:proofErr w:type="spellEnd"/>
      <w:r w:rsidRPr="00B62D83">
        <w:rPr>
          <w:rFonts w:ascii="Constantia" w:eastAsia="Times New Roman" w:hAnsi="Constantia" w:cs="Arial"/>
          <w:iCs/>
          <w:color w:val="000000"/>
          <w:lang w:val="en-US"/>
        </w:rPr>
        <w:t>).</w:t>
      </w:r>
      <w:r w:rsidRPr="00B62D83">
        <w:rPr>
          <w:rFonts w:ascii="Constantia" w:hAnsi="Constantia"/>
        </w:rPr>
        <w:t xml:space="preserve"> </w:t>
      </w:r>
    </w:p>
    <w:p w:rsidR="003538E3" w:rsidRPr="0075657A" w:rsidRDefault="0075657A" w:rsidP="009D1F9B">
      <w:pPr>
        <w:spacing w:after="0"/>
        <w:rPr>
          <w:rFonts w:ascii="Constantia" w:hAnsi="Constantia"/>
        </w:rPr>
      </w:pPr>
      <w:r w:rsidRPr="0075657A">
        <w:rPr>
          <w:rFonts w:ascii="Constantia" w:hAnsi="Constantia"/>
        </w:rPr>
        <w:t xml:space="preserve">  </w:t>
      </w:r>
    </w:p>
    <w:p w:rsidR="003538E3" w:rsidRPr="00AA651D" w:rsidRDefault="00496DE0" w:rsidP="00AA651D">
      <w:pPr>
        <w:spacing w:after="0"/>
        <w:rPr>
          <w:rFonts w:ascii="Constantia" w:hAnsi="Constantia"/>
          <w:b/>
        </w:rPr>
      </w:pPr>
      <w:r>
        <w:rPr>
          <w:noProof/>
          <w:lang w:val="en-US"/>
        </w:rPr>
        <w:lastRenderedPageBreak/>
        <w:drawing>
          <wp:inline distT="0" distB="0" distL="0" distR="0" wp14:anchorId="44D8F2CB" wp14:editId="51E72BB0">
            <wp:extent cx="5943600" cy="4082415"/>
            <wp:effectExtent l="0" t="0" r="19050" b="1333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bookmarkStart w:id="17" w:name="_3znysh7" w:colFirst="0" w:colLast="0"/>
      <w:bookmarkEnd w:id="17"/>
    </w:p>
    <w:p w:rsidR="003538E3" w:rsidRPr="008052FD" w:rsidRDefault="00DA5DC2" w:rsidP="00AA651D">
      <w:pPr>
        <w:spacing w:line="360" w:lineRule="auto"/>
        <w:rPr>
          <w:rFonts w:ascii="Constantia" w:hAnsi="Constantia"/>
          <w:b/>
        </w:rPr>
      </w:pPr>
      <w:r>
        <w:rPr>
          <w:rFonts w:ascii="Constantia" w:hAnsi="Constantia"/>
          <w:b/>
        </w:rPr>
        <w:t>Figure 6</w:t>
      </w:r>
      <w:r w:rsidR="0075657A" w:rsidRPr="008052FD">
        <w:rPr>
          <w:rFonts w:ascii="Constantia" w:hAnsi="Constantia"/>
          <w:b/>
        </w:rPr>
        <w:t xml:space="preserve">: Average variation in detection frequency of camera traps across all sites for each month of the study duration. Error bars detonate standard error.  </w:t>
      </w:r>
    </w:p>
    <w:p w:rsidR="003538E3" w:rsidRPr="008052FD" w:rsidRDefault="00461B04" w:rsidP="009D1F9B">
      <w:pPr>
        <w:rPr>
          <w:rFonts w:ascii="Constantia" w:hAnsi="Constantia"/>
        </w:rPr>
      </w:pPr>
      <w:r>
        <w:rPr>
          <w:rFonts w:ascii="Constantia" w:hAnsi="Constantia"/>
        </w:rPr>
        <w:t>To investigate if seasonality affected detection rates, mean monthly detections across sites were compared</w:t>
      </w:r>
      <w:r w:rsidR="00DA5DC2">
        <w:rPr>
          <w:rFonts w:ascii="Constantia" w:hAnsi="Constantia"/>
        </w:rPr>
        <w:t xml:space="preserve"> (Figure 6)</w:t>
      </w:r>
      <w:r>
        <w:rPr>
          <w:rFonts w:ascii="Constantia" w:hAnsi="Constantia"/>
        </w:rPr>
        <w:t xml:space="preserve"> and tested to see if the difference was statistically significant u</w:t>
      </w:r>
      <w:r w:rsidR="0075657A" w:rsidRPr="008052FD">
        <w:rPr>
          <w:rFonts w:ascii="Constantia" w:hAnsi="Constantia"/>
        </w:rPr>
        <w:t>sing an ANOVA. A significant difference was found (ANOVA</w:t>
      </w:r>
      <w:r>
        <w:rPr>
          <w:rFonts w:ascii="Constantia" w:hAnsi="Constantia"/>
        </w:rPr>
        <w:t>: F</w:t>
      </w:r>
      <w:r w:rsidR="0075657A" w:rsidRPr="008052FD">
        <w:rPr>
          <w:rFonts w:ascii="Constantia" w:hAnsi="Constantia"/>
          <w:vertAlign w:val="subscript"/>
        </w:rPr>
        <w:t>11</w:t>
      </w:r>
      <w:r>
        <w:rPr>
          <w:rFonts w:ascii="Constantia" w:hAnsi="Constantia"/>
        </w:rPr>
        <w:t xml:space="preserve"> = 4.86; p &lt; 0001</w:t>
      </w:r>
      <w:r w:rsidR="0075657A" w:rsidRPr="008052FD">
        <w:rPr>
          <w:rFonts w:ascii="Constantia" w:hAnsi="Constantia"/>
        </w:rPr>
        <w:t>)</w:t>
      </w:r>
      <w:r>
        <w:rPr>
          <w:rFonts w:ascii="Constantia" w:hAnsi="Constantia"/>
        </w:rPr>
        <w:t>. This shows that detections vary dramatically across the study period</w:t>
      </w:r>
      <w:r w:rsidR="0075657A" w:rsidRPr="008052FD">
        <w:rPr>
          <w:rFonts w:ascii="Constantia" w:hAnsi="Constantia"/>
        </w:rPr>
        <w:t xml:space="preserve">. An ad-hoc </w:t>
      </w:r>
      <w:proofErr w:type="spellStart"/>
      <w:r w:rsidR="0075657A" w:rsidRPr="008052FD">
        <w:rPr>
          <w:rFonts w:ascii="Constantia" w:hAnsi="Constantia"/>
        </w:rPr>
        <w:t>Tukey</w:t>
      </w:r>
      <w:proofErr w:type="spellEnd"/>
      <w:r w:rsidR="0075657A" w:rsidRPr="008052FD">
        <w:rPr>
          <w:rFonts w:ascii="Constantia" w:hAnsi="Constantia"/>
        </w:rPr>
        <w:t xml:space="preserve"> HSD was done to determine the source of the difference</w:t>
      </w:r>
      <w:r w:rsidR="00740D2B">
        <w:rPr>
          <w:rFonts w:ascii="Constantia" w:hAnsi="Constantia"/>
        </w:rPr>
        <w:t xml:space="preserve">. There were significant differences </w:t>
      </w:r>
      <w:r w:rsidR="0075657A" w:rsidRPr="008052FD">
        <w:rPr>
          <w:rFonts w:ascii="Constantia" w:hAnsi="Constantia"/>
        </w:rPr>
        <w:t xml:space="preserve">found to be between the months April, May, June, July, August, September, October and November against February. </w:t>
      </w:r>
    </w:p>
    <w:p w:rsidR="003538E3" w:rsidRPr="008052FD" w:rsidRDefault="003538E3" w:rsidP="009D1F9B">
      <w:pPr>
        <w:rPr>
          <w:rFonts w:ascii="Constantia" w:hAnsi="Constantia"/>
        </w:rPr>
      </w:pPr>
    </w:p>
    <w:p w:rsidR="003538E3" w:rsidRPr="008052FD" w:rsidRDefault="0037227F" w:rsidP="009D1F9B">
      <w:pPr>
        <w:rPr>
          <w:rFonts w:ascii="Constantia" w:hAnsi="Constantia"/>
        </w:rPr>
      </w:pPr>
      <w:r w:rsidRPr="008052FD">
        <w:rPr>
          <w:rFonts w:ascii="Constantia" w:hAnsi="Constantia"/>
          <w:noProof/>
          <w:lang w:val="en-US"/>
        </w:rPr>
        <w:lastRenderedPageBreak/>
        <mc:AlternateContent>
          <mc:Choice Requires="wpg">
            <w:drawing>
              <wp:inline distT="0" distB="0" distL="0" distR="0" wp14:anchorId="39309712" wp14:editId="18205493">
                <wp:extent cx="6067424" cy="4343401"/>
                <wp:effectExtent l="0" t="0" r="10160" b="19050"/>
                <wp:docPr id="55" name="Group 18"/>
                <wp:cNvGraphicFramePr/>
                <a:graphic xmlns:a="http://schemas.openxmlformats.org/drawingml/2006/main">
                  <a:graphicData uri="http://schemas.microsoft.com/office/word/2010/wordprocessingGroup">
                    <wpg:wgp>
                      <wpg:cNvGrpSpPr/>
                      <wpg:grpSpPr>
                        <a:xfrm>
                          <a:off x="0" y="0"/>
                          <a:ext cx="6067424" cy="4343401"/>
                          <a:chOff x="0" y="0"/>
                          <a:chExt cx="6067424" cy="4343401"/>
                        </a:xfrm>
                      </wpg:grpSpPr>
                      <wpg:grpSp>
                        <wpg:cNvPr id="56" name="Group 56"/>
                        <wpg:cNvGrpSpPr/>
                        <wpg:grpSpPr>
                          <a:xfrm>
                            <a:off x="0" y="0"/>
                            <a:ext cx="6067424" cy="4343401"/>
                            <a:chOff x="0" y="0"/>
                            <a:chExt cx="6067424" cy="4343401"/>
                          </a:xfrm>
                        </wpg:grpSpPr>
                        <wpg:graphicFrame>
                          <wpg:cNvPr id="57" name="Chart 57"/>
                          <wpg:cNvFrPr/>
                          <wpg:xfrm>
                            <a:off x="0" y="0"/>
                            <a:ext cx="6067424" cy="4343401"/>
                          </wpg:xfrm>
                          <a:graphic>
                            <a:graphicData uri="http://schemas.openxmlformats.org/drawingml/2006/chart">
                              <c:chart xmlns:c="http://schemas.openxmlformats.org/drawingml/2006/chart" xmlns:r="http://schemas.openxmlformats.org/officeDocument/2006/relationships" r:id="rId20"/>
                            </a:graphicData>
                          </a:graphic>
                        </wpg:graphicFrame>
                        <wps:wsp>
                          <wps:cNvPr id="58" name="Freeform 58"/>
                          <wps:cNvSpPr>
                            <a:spLocks noEditPoints="1"/>
                          </wps:cNvSpPr>
                          <wps:spPr bwMode="auto">
                            <a:xfrm>
                              <a:off x="5038725" y="17766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566CA2" w:rsidRDefault="00566CA2" w:rsidP="0037227F">
                                <w:pPr>
                                  <w:rPr>
                                    <w:rFonts w:eastAsia="Times New Roman"/>
                                  </w:rPr>
                                </w:pPr>
                              </w:p>
                            </w:txbxContent>
                          </wps:txbx>
                          <wps:bodyPr vert="horz" wrap="square" lIns="91440" tIns="45720" rIns="91440" bIns="45720" numCol="1" anchor="t" anchorCtr="0" compatLnSpc="1">
                            <a:prstTxWarp prst="textNoShape">
                              <a:avLst/>
                            </a:prstTxWarp>
                          </wps:bodyPr>
                        </wps:wsp>
                        <wps:wsp>
                          <wps:cNvPr id="59" name="Freeform 59"/>
                          <wps:cNvSpPr>
                            <a:spLocks noEditPoints="1"/>
                          </wps:cNvSpPr>
                          <wps:spPr bwMode="auto">
                            <a:xfrm>
                              <a:off x="5372100" y="3765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566CA2" w:rsidRDefault="00566CA2" w:rsidP="0037227F">
                                <w:pPr>
                                  <w:rPr>
                                    <w:rFonts w:eastAsia="Times New Roman"/>
                                  </w:rPr>
                                </w:pPr>
                              </w:p>
                            </w:txbxContent>
                          </wps:txbx>
                          <wps:bodyPr vert="horz" wrap="square" lIns="91440" tIns="45720" rIns="91440" bIns="45720" numCol="1" anchor="t" anchorCtr="0" compatLnSpc="1">
                            <a:prstTxWarp prst="textNoShape">
                              <a:avLst/>
                            </a:prstTxWarp>
                          </wps:bodyPr>
                        </wps:wsp>
                      </wpg:grpSp>
                      <wpg:grpSp>
                        <wpg:cNvPr id="60" name="Group 60"/>
                        <wpg:cNvGrpSpPr/>
                        <wpg:grpSpPr>
                          <a:xfrm>
                            <a:off x="733425" y="2014817"/>
                            <a:ext cx="1247775" cy="1029608"/>
                            <a:chOff x="733425" y="2014817"/>
                            <a:chExt cx="1247775" cy="1029608"/>
                          </a:xfrm>
                        </wpg:grpSpPr>
                        <wps:wsp>
                          <wps:cNvPr id="61" name="Freeform 61"/>
                          <wps:cNvSpPr>
                            <a:spLocks noEditPoints="1"/>
                          </wps:cNvSpPr>
                          <wps:spPr bwMode="auto">
                            <a:xfrm>
                              <a:off x="1733550" y="20148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566CA2" w:rsidRDefault="00566CA2" w:rsidP="0037227F">
                                <w:pPr>
                                  <w:rPr>
                                    <w:rFonts w:eastAsia="Times New Roman"/>
                                  </w:rPr>
                                </w:pPr>
                              </w:p>
                            </w:txbxContent>
                          </wps:txbx>
                          <wps:bodyPr vert="horz" wrap="square" lIns="91440" tIns="45720" rIns="91440" bIns="45720" numCol="1" anchor="t" anchorCtr="0" compatLnSpc="1">
                            <a:prstTxWarp prst="textNoShape">
                              <a:avLst/>
                            </a:prstTxWarp>
                          </wps:bodyPr>
                        </wps:wsp>
                        <wpg:grpSp>
                          <wpg:cNvPr id="62" name="Group 62"/>
                          <wpg:cNvGrpSpPr/>
                          <wpg:grpSpPr>
                            <a:xfrm>
                              <a:off x="733425" y="2500592"/>
                              <a:ext cx="914400" cy="543833"/>
                              <a:chOff x="733425" y="2500592"/>
                              <a:chExt cx="914400" cy="543833"/>
                            </a:xfrm>
                          </wpg:grpSpPr>
                          <wpg:grpSp>
                            <wpg:cNvPr id="63" name="Group 63"/>
                            <wpg:cNvGrpSpPr/>
                            <wpg:grpSpPr>
                              <a:xfrm>
                                <a:off x="733425" y="2500592"/>
                                <a:ext cx="581025" cy="515258"/>
                                <a:chOff x="733425" y="2500592"/>
                                <a:chExt cx="581025" cy="515258"/>
                              </a:xfrm>
                            </wpg:grpSpPr>
                            <wps:wsp>
                              <wps:cNvPr id="64" name="Freeform 64"/>
                              <wps:cNvSpPr>
                                <a:spLocks noEditPoints="1"/>
                              </wps:cNvSpPr>
                              <wps:spPr bwMode="auto">
                                <a:xfrm>
                                  <a:off x="733425" y="26625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566CA2" w:rsidRDefault="00566CA2" w:rsidP="0037227F">
                                    <w:pPr>
                                      <w:rPr>
                                        <w:rFonts w:eastAsia="Times New Roman"/>
                                      </w:rPr>
                                    </w:pPr>
                                  </w:p>
                                </w:txbxContent>
                              </wps:txbx>
                              <wps:bodyPr vert="horz" wrap="square" lIns="91440" tIns="45720" rIns="91440" bIns="45720" numCol="1" anchor="t" anchorCtr="0" compatLnSpc="1">
                                <a:prstTxWarp prst="textNoShape">
                                  <a:avLst/>
                                </a:prstTxWarp>
                              </wps:bodyPr>
                            </wps:wsp>
                            <wps:wsp>
                              <wps:cNvPr id="65" name="Freeform 65"/>
                              <wps:cNvSpPr>
                                <a:spLocks noEditPoints="1"/>
                              </wps:cNvSpPr>
                              <wps:spPr bwMode="auto">
                                <a:xfrm>
                                  <a:off x="1066800" y="25005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566CA2" w:rsidRDefault="00566CA2" w:rsidP="0037227F">
                                    <w:pPr>
                                      <w:rPr>
                                        <w:rFonts w:eastAsia="Times New Roman"/>
                                      </w:rPr>
                                    </w:pPr>
                                  </w:p>
                                </w:txbxContent>
                              </wps:txbx>
                              <wps:bodyPr vert="horz" wrap="square" lIns="91440" tIns="45720" rIns="91440" bIns="45720" numCol="1" anchor="t" anchorCtr="0" compatLnSpc="1">
                                <a:prstTxWarp prst="textNoShape">
                                  <a:avLst/>
                                </a:prstTxWarp>
                              </wps:bodyPr>
                            </wps:wsp>
                          </wpg:grpSp>
                          <wps:wsp>
                            <wps:cNvPr id="66" name="Freeform 66"/>
                            <wps:cNvSpPr>
                              <a:spLocks noEditPoints="1"/>
                            </wps:cNvSpPr>
                            <wps:spPr bwMode="auto">
                              <a:xfrm>
                                <a:off x="1400175" y="26910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566CA2" w:rsidRDefault="00566CA2" w:rsidP="0037227F">
                                  <w:pPr>
                                    <w:rPr>
                                      <w:rFonts w:eastAsia="Times New Roman"/>
                                    </w:rPr>
                                  </w:pPr>
                                </w:p>
                              </w:txbxContent>
                            </wps:txbx>
                            <wps:bodyPr vert="horz" wrap="square" lIns="91440" tIns="45720" rIns="91440" bIns="45720" numCol="1" anchor="t" anchorCtr="0" compatLnSpc="1">
                              <a:prstTxWarp prst="textNoShape">
                                <a:avLst/>
                              </a:prstTxWarp>
                            </wps:bodyPr>
                          </wps:wsp>
                        </wpg:grpSp>
                      </wpg:grpSp>
                    </wpg:wgp>
                  </a:graphicData>
                </a:graphic>
              </wp:inline>
            </w:drawing>
          </mc:Choice>
          <mc:Fallback>
            <w:pict>
              <v:group id="Group 18" o:spid="_x0000_s1028" style="width:477.75pt;height:342pt;mso-position-horizontal-relative:char;mso-position-vertical-relative:line" coordsize="60674,43434" o:gfxdata="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">
                <v:group id="Group 56" o:spid="_x0000_s1029" style="position:absolute;width:60674;height:43434" coordsize="60674,43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57" o:spid="_x0000_s1030" type="#_x0000_t75" style="position:absolute;width:60716;height:43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">
                    <v:imagedata r:id="rId21" o:title=""/>
                    <o:lock v:ext="edit" aspectratio="f"/>
                  </v:shape>
                  <v:shape id="Freeform 58" o:spid="_x0000_s1031" style="position:absolute;left:50387;top:17766;width:2476;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7aYcEA&#10;AADbAAAADwAAAGRycy9kb3ducmV2LnhtbERPTWsCMRC9C/0PYQQvotkKlbIaRSwFkUJxraK3YTPd&#10;LN1MliTq+u+bg+Dx8b7ny8424ko+1I4VvI4zEMSl0zVXCn72n6N3ECEia2wck4I7BVguXnpzzLW7&#10;8Y6uRaxECuGQowITY5tLGUpDFsPYtcSJ+3XeYkzQV1J7vKVw28hJlk2lxZpTg8GW1obKv+JiFXw3&#10;md1+fJ3xsB760/24KYalKZQa9LvVDESkLj7FD/dGK3hLY9OX9AP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e2mHBAAAA2wAAAA8AAAAAAAAAAAAAAAAAmAIAAGRycy9kb3du&#10;cmV2LnhtbFBLBQYAAAAABAAEAPUAAACG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566CA2" w:rsidRDefault="00566CA2" w:rsidP="0037227F">
                          <w:pPr>
                            <w:rPr>
                              <w:rFonts w:eastAsia="Times New Roman"/>
                            </w:rPr>
                          </w:pPr>
                        </w:p>
                      </w:txbxContent>
                    </v:textbox>
                  </v:shape>
                  <v:shape id="Freeform 59" o:spid="_x0000_s1032" style="position:absolute;left:53721;top:3765;width:2476;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J/+sUA&#10;AADbAAAADwAAAGRycy9kb3ducmV2LnhtbESPQWsCMRSE7wX/Q3hCL1KzLVjs1ijFUhARxLUVe3ts&#10;npvFzcuSRF3/fVMQPA4z8w0zmXW2EWfyoXas4HmYgSAuna65UvC9/XoagwgRWWPjmBRcKcBs2nuY&#10;YK7dhTd0LmIlEoRDjgpMjG0uZSgNWQxD1xIn7+C8xZikr6T2eElw28iXLHuVFmtOCwZbmhsqj8XJ&#10;Klg3mV1+rn7xZz7w++tuUQxKUyj12O8+3kFE6uI9fGsvtILRG/x/ST9AT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n/6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566CA2" w:rsidRDefault="00566CA2" w:rsidP="0037227F">
                          <w:pPr>
                            <w:rPr>
                              <w:rFonts w:eastAsia="Times New Roman"/>
                            </w:rPr>
                          </w:pPr>
                        </w:p>
                      </w:txbxContent>
                    </v:textbox>
                  </v:shape>
                </v:group>
                <v:group id="Group 60" o:spid="_x0000_s1033" style="position:absolute;left:7334;top:20148;width:12478;height:10296" coordorigin="7334,20148" coordsize="12477,10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Freeform 61" o:spid="_x0000_s1034" style="position:absolute;left:17335;top:20148;width:2477;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i5QcQA&#10;AADbAAAADwAAAGRycy9kb3ducmV2LnhtbESPQWsCMRSE74X+h/AKXkSzepCyGkUsgoggrra0t8fm&#10;uVm6eVmSqOu/N0Khx2FmvmFmi8424ko+1I4VjIYZCOLS6ZorBafjevAOIkRkjY1jUnCnAIv568sM&#10;c+1ufKBrESuRIBxyVGBibHMpQ2nIYhi6ljh5Z+ctxiR9JbXHW4LbRo6zbCIt1pwWDLa0MlT+Fher&#10;YN9kdvux+8HPVd9/3782Rb80hVK9t245BRGpi//hv/ZGK5iM4Pkl/Q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IuUHEAAAA2wAAAA8AAAAAAAAAAAAAAAAAmAIAAGRycy9k&#10;b3ducmV2LnhtbFBLBQYAAAAABAAEAPUAAACJ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566CA2" w:rsidRDefault="00566CA2" w:rsidP="0037227F">
                          <w:pPr>
                            <w:rPr>
                              <w:rFonts w:eastAsia="Times New Roman"/>
                            </w:rPr>
                          </w:pPr>
                        </w:p>
                      </w:txbxContent>
                    </v:textbox>
                  </v:shape>
                  <v:group id="Group 62" o:spid="_x0000_s1035" style="position:absolute;left:7334;top:25005;width:9144;height:5439" coordorigin="7334,25005" coordsize="9144,54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63" o:spid="_x0000_s1036" style="position:absolute;left:7334;top:25005;width:5810;height:5153" coordorigin="7334,25005" coordsize="5810,5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Freeform 64" o:spid="_x0000_s1037" style="position:absolute;left:7334;top:26625;width:2476;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8a2cUA&#10;AADbAAAADwAAAGRycy9kb3ducmV2LnhtbESPQWsCMRSE70L/Q3iFXqRmW4rIulGKpSBSKK621Ntj&#10;89wsbl6WJOr67xtB8DjMzDdMMe9tK07kQ+NYwcsoA0FcOd1wrWC7+XyegAgRWWPrmBRcKMB89jAo&#10;MNfuzGs6lbEWCcIhRwUmxi6XMlSGLIaR64iTt3feYkzS11J7PCe4beVrlo2lxYbTgsGOFoaqQ3m0&#10;Cr7bzK4+vnb4sxj6v8vvshxWplTq6bF/n4KI1Md7+NZeagXjN7h+ST9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rZ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566CA2" w:rsidRDefault="00566CA2" w:rsidP="0037227F">
                              <w:pPr>
                                <w:rPr>
                                  <w:rFonts w:eastAsia="Times New Roman"/>
                                </w:rPr>
                              </w:pPr>
                            </w:p>
                          </w:txbxContent>
                        </v:textbox>
                      </v:shape>
                      <v:shape id="Freeform 65" o:spid="_x0000_s1038" style="position:absolute;left:10668;top:25005;width:2476;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QsUA&#10;AADbAAAADwAAAGRycy9kb3ducmV2LnhtbESPQWsCMRSE70L/Q3iFXqRmW6jIulGKpSBSKK621Ntj&#10;89wsbl6WJOr67xtB8DjMzDdMMe9tK07kQ+NYwcsoA0FcOd1wrWC7+XyegAgRWWPrmBRcKMB89jAo&#10;MNfuzGs6lbEWCcIhRwUmxi6XMlSGLIaR64iTt3feYkzS11J7PCe4beVrlo2lxYbTgsGOFoaqQ3m0&#10;Cr7bzK4+vnb4sxj6v8vvshxWplTq6bF/n4KI1Md7+NZeagXjN7h+ST9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79C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566CA2" w:rsidRDefault="00566CA2" w:rsidP="0037227F">
                              <w:pPr>
                                <w:rPr>
                                  <w:rFonts w:eastAsia="Times New Roman"/>
                                </w:rPr>
                              </w:pPr>
                            </w:p>
                          </w:txbxContent>
                        </v:textbox>
                      </v:shape>
                    </v:group>
                    <v:shape id="Freeform 66" o:spid="_x0000_s1039" style="position:absolute;left:14001;top:26910;width:2477;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EhNcQA&#10;AADbAAAADwAAAGRycy9kb3ducmV2LnhtbESPQWsCMRSE74X+h/AKXkSzeljK1ihiKYgI0lWLvT02&#10;r5vFzcuSRF3/vSkUehxm5htmtuhtK67kQ+NYwWScgSCunG64VnDYf4xeQYSIrLF1TAruFGAxf36a&#10;YaHdjT/pWsZaJAiHAhWYGLtCylAZshjGriNO3o/zFmOSvpba4y3BbSunWZZLiw2nBYMdrQxV5/Ji&#10;FezazG7et994XA396f61LoeVKZUavPTLNxCR+vgf/muvtYI8h98v6Q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hITXEAAAA2wAAAA8AAAAAAAAAAAAAAAAAmAIAAGRycy9k&#10;b3ducmV2LnhtbFBLBQYAAAAABAAEAPUAAACJ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566CA2" w:rsidRDefault="00566CA2" w:rsidP="0037227F">
                            <w:pPr>
                              <w:rPr>
                                <w:rFonts w:eastAsia="Times New Roman"/>
                              </w:rPr>
                            </w:pPr>
                          </w:p>
                        </w:txbxContent>
                      </v:textbox>
                    </v:shape>
                  </v:group>
                </v:group>
                <w10:anchorlock/>
              </v:group>
            </w:pict>
          </mc:Fallback>
        </mc:AlternateContent>
      </w:r>
    </w:p>
    <w:p w:rsidR="003538E3" w:rsidRPr="008052FD" w:rsidRDefault="00DA5DC2" w:rsidP="004E54EE">
      <w:pPr>
        <w:spacing w:line="360" w:lineRule="auto"/>
        <w:rPr>
          <w:rFonts w:ascii="Constantia" w:hAnsi="Constantia"/>
          <w:b/>
        </w:rPr>
      </w:pPr>
      <w:r>
        <w:rPr>
          <w:rFonts w:ascii="Constantia" w:hAnsi="Constantia"/>
          <w:b/>
        </w:rPr>
        <w:t>Figure 7</w:t>
      </w:r>
      <w:r w:rsidR="0075657A" w:rsidRPr="008052FD">
        <w:rPr>
          <w:rFonts w:ascii="Constantia" w:hAnsi="Constantia"/>
          <w:b/>
        </w:rPr>
        <w:t>: Total detections for the months preceding and following the flood that occurred in</w:t>
      </w:r>
      <w:r w:rsidR="004E54EE">
        <w:rPr>
          <w:rFonts w:ascii="Constantia" w:hAnsi="Constantia"/>
          <w:b/>
        </w:rPr>
        <w:t xml:space="preserve"> January of</w:t>
      </w:r>
      <w:r w:rsidR="0075657A" w:rsidRPr="008052FD">
        <w:rPr>
          <w:rFonts w:ascii="Constantia" w:hAnsi="Constantia"/>
          <w:b/>
        </w:rPr>
        <w:t xml:space="preserve"> </w:t>
      </w:r>
      <w:r w:rsidR="004E54EE">
        <w:rPr>
          <w:rFonts w:ascii="Constantia" w:hAnsi="Constantia"/>
          <w:b/>
        </w:rPr>
        <w:t xml:space="preserve">interval 3. This flood resulted in the river being recharged. </w:t>
      </w:r>
      <w:r>
        <w:rPr>
          <w:rFonts w:ascii="Constantia" w:hAnsi="Constantia"/>
          <w:b/>
        </w:rPr>
        <w:t>Water droplets represent whether water was present at the pool.</w:t>
      </w:r>
    </w:p>
    <w:p w:rsidR="00B74225" w:rsidRDefault="0075657A" w:rsidP="009D1F9B">
      <w:pPr>
        <w:rPr>
          <w:rFonts w:ascii="Constantia" w:hAnsi="Constantia"/>
        </w:rPr>
      </w:pPr>
      <w:r w:rsidRPr="008052FD">
        <w:rPr>
          <w:rFonts w:ascii="Constantia" w:hAnsi="Constantia"/>
        </w:rPr>
        <w:t>In an attempt to answer the question if increased water availability increased the visitation rate at the sites, a subset of the total detection data was used</w:t>
      </w:r>
      <w:r w:rsidR="004E54EE">
        <w:rPr>
          <w:rFonts w:ascii="Constantia" w:hAnsi="Constantia"/>
        </w:rPr>
        <w:t xml:space="preserve"> for the months November, December, January and February</w:t>
      </w:r>
      <w:r w:rsidR="00DA5DC2">
        <w:rPr>
          <w:rFonts w:ascii="Constantia" w:hAnsi="Constantia"/>
        </w:rPr>
        <w:t xml:space="preserve"> (Figure 7)</w:t>
      </w:r>
      <w:r w:rsidRPr="008052FD">
        <w:rPr>
          <w:rFonts w:ascii="Constantia" w:hAnsi="Constantia"/>
        </w:rPr>
        <w:t>. During late January, a flood occurred which resulted in a flow of water in the pools</w:t>
      </w:r>
      <w:r w:rsidR="004E54EE">
        <w:rPr>
          <w:rFonts w:ascii="Constantia" w:hAnsi="Constantia"/>
        </w:rPr>
        <w:t xml:space="preserve"> (Figure 2)</w:t>
      </w:r>
      <w:r w:rsidRPr="008052FD">
        <w:rPr>
          <w:rFonts w:ascii="Constantia" w:hAnsi="Constantia"/>
        </w:rPr>
        <w:t xml:space="preserve">. To see if this had any effect, an analysis was done consisting of </w:t>
      </w:r>
      <w:r w:rsidR="004E54EE">
        <w:rPr>
          <w:rFonts w:ascii="Constantia" w:hAnsi="Constantia"/>
        </w:rPr>
        <w:t>the month</w:t>
      </w:r>
      <w:r w:rsidRPr="004E54EE">
        <w:rPr>
          <w:rFonts w:ascii="Constantia" w:hAnsi="Constantia"/>
        </w:rPr>
        <w:t xml:space="preserve"> in which the flood occurred, and the previous and following months to this</w:t>
      </w:r>
      <w:r w:rsidRPr="008052FD">
        <w:rPr>
          <w:rFonts w:ascii="Constantia" w:hAnsi="Constantia"/>
        </w:rPr>
        <w:t>. Using a Chi square, sites NPR1 (</w:t>
      </w:r>
      <w:r w:rsidR="0066367B">
        <w:rPr>
          <w:rFonts w:ascii="Constantia" w:hAnsi="Constantia"/>
        </w:rPr>
        <w:t>x</w:t>
      </w:r>
      <w:r w:rsidR="0066367B" w:rsidRPr="0066367B">
        <w:rPr>
          <w:rFonts w:ascii="Constantia" w:hAnsi="Constantia"/>
          <w:vertAlign w:val="superscript"/>
        </w:rPr>
        <w:t>2</w:t>
      </w:r>
      <w:r w:rsidR="0066367B">
        <w:rPr>
          <w:rFonts w:ascii="Constantia" w:hAnsi="Constantia"/>
        </w:rPr>
        <w:t xml:space="preserve"> = 10.67, p = 0.033</w:t>
      </w:r>
      <w:r w:rsidRPr="008052FD">
        <w:rPr>
          <w:rFonts w:ascii="Constantia" w:hAnsi="Constantia"/>
        </w:rPr>
        <w:t>) and NPR3 (</w:t>
      </w:r>
      <w:r w:rsidR="0066367B">
        <w:rPr>
          <w:rFonts w:ascii="Constantia" w:hAnsi="Constantia"/>
        </w:rPr>
        <w:t>x</w:t>
      </w:r>
      <w:r w:rsidR="0066367B" w:rsidRPr="0066367B">
        <w:rPr>
          <w:rFonts w:ascii="Constantia" w:hAnsi="Constantia"/>
          <w:vertAlign w:val="superscript"/>
        </w:rPr>
        <w:t>2</w:t>
      </w:r>
      <w:r w:rsidR="0066367B">
        <w:rPr>
          <w:rFonts w:ascii="Constantia" w:hAnsi="Constantia"/>
          <w:vertAlign w:val="superscript"/>
        </w:rPr>
        <w:t xml:space="preserve"> </w:t>
      </w:r>
      <w:r w:rsidR="0066367B">
        <w:rPr>
          <w:rFonts w:ascii="Constantia" w:hAnsi="Constantia"/>
        </w:rPr>
        <w:t>= 31.48, p &lt; 0.001</w:t>
      </w:r>
      <w:r w:rsidRPr="008052FD">
        <w:rPr>
          <w:rFonts w:ascii="Constantia" w:hAnsi="Constantia"/>
        </w:rPr>
        <w:t xml:space="preserve">) were found to have a significant </w:t>
      </w:r>
      <w:r w:rsidR="0066367B">
        <w:rPr>
          <w:rFonts w:ascii="Constantia" w:hAnsi="Constantia"/>
        </w:rPr>
        <w:t>variation</w:t>
      </w:r>
      <w:r w:rsidRPr="008052FD">
        <w:rPr>
          <w:rFonts w:ascii="Constantia" w:hAnsi="Constantia"/>
        </w:rPr>
        <w:t xml:space="preserve"> in </w:t>
      </w:r>
      <w:r w:rsidRPr="008052FD">
        <w:rPr>
          <w:rFonts w:ascii="Constantia" w:hAnsi="Constantia"/>
        </w:rPr>
        <w:lastRenderedPageBreak/>
        <w:t xml:space="preserve">visitation rates across these four months. The overall Chi square was found to have a significant </w:t>
      </w:r>
      <w:r w:rsidR="0066367B">
        <w:rPr>
          <w:rFonts w:ascii="Constantia" w:hAnsi="Constantia"/>
        </w:rPr>
        <w:t>variation across all sites</w:t>
      </w:r>
      <w:r w:rsidR="00DA5DC2">
        <w:rPr>
          <w:rFonts w:ascii="Constantia" w:hAnsi="Constantia"/>
        </w:rPr>
        <w:t xml:space="preserve"> (x</w:t>
      </w:r>
      <w:r w:rsidR="00DA5DC2" w:rsidRPr="0066367B">
        <w:rPr>
          <w:rFonts w:ascii="Constantia" w:hAnsi="Constantia"/>
          <w:vertAlign w:val="superscript"/>
        </w:rPr>
        <w:t>2</w:t>
      </w:r>
      <w:r w:rsidR="00DA5DC2">
        <w:rPr>
          <w:rFonts w:ascii="Constantia" w:hAnsi="Constantia"/>
        </w:rPr>
        <w:t xml:space="preserve"> = </w:t>
      </w:r>
      <w:r w:rsidR="00DA5DC2" w:rsidRPr="00DA5DC2">
        <w:rPr>
          <w:rFonts w:ascii="Constantia" w:hAnsi="Constantia"/>
          <w:lang w:val="en-US"/>
        </w:rPr>
        <w:t>19.046</w:t>
      </w:r>
      <w:r w:rsidR="00DA5DC2">
        <w:rPr>
          <w:rFonts w:ascii="Constantia" w:hAnsi="Constantia"/>
          <w:lang w:val="en-US"/>
        </w:rPr>
        <w:t xml:space="preserve">, </w:t>
      </w:r>
      <w:r w:rsidR="00DA5DC2">
        <w:rPr>
          <w:rFonts w:ascii="Constantia" w:hAnsi="Constantia"/>
        </w:rPr>
        <w:t>p = 0.004</w:t>
      </w:r>
      <w:r w:rsidRPr="008052FD">
        <w:rPr>
          <w:rFonts w:ascii="Constantia" w:hAnsi="Constantia"/>
        </w:rPr>
        <w:t xml:space="preserve">). </w:t>
      </w:r>
      <w:r w:rsidR="00DA5DC2">
        <w:rPr>
          <w:rFonts w:ascii="Constantia" w:hAnsi="Constantia"/>
        </w:rPr>
        <w:t>Detection increases immediately after a recharge event.</w:t>
      </w:r>
    </w:p>
    <w:p w:rsidR="00B74225" w:rsidRDefault="00B74225" w:rsidP="00B74225">
      <w:r>
        <w:br w:type="page"/>
      </w:r>
    </w:p>
    <w:p w:rsidR="00B74225" w:rsidRDefault="00B74225" w:rsidP="0067353B">
      <w:pPr>
        <w:spacing w:after="0" w:line="276" w:lineRule="auto"/>
        <w:jc w:val="center"/>
      </w:pPr>
      <w:r>
        <w:rPr>
          <w:noProof/>
          <w:lang w:val="en-US"/>
        </w:rPr>
        <w:lastRenderedPageBreak/>
        <w:drawing>
          <wp:inline distT="0" distB="0" distL="0" distR="0" wp14:anchorId="7BCA71DE" wp14:editId="207F5D04">
            <wp:extent cx="5740052" cy="6715125"/>
            <wp:effectExtent l="0" t="0" r="0" b="0"/>
            <wp:docPr id="75" name="Picture 75" descr="C:\Users\Home\Downloads\final_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ownloads\final_set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094" cy="6718684"/>
                    </a:xfrm>
                    <a:prstGeom prst="rect">
                      <a:avLst/>
                    </a:prstGeom>
                    <a:noFill/>
                    <a:ln>
                      <a:noFill/>
                    </a:ln>
                  </pic:spPr>
                </pic:pic>
              </a:graphicData>
            </a:graphic>
          </wp:inline>
        </w:drawing>
      </w:r>
    </w:p>
    <w:p w:rsidR="00B74225" w:rsidRPr="00B74225" w:rsidRDefault="00B74225" w:rsidP="00B74225">
      <w:pPr>
        <w:spacing w:before="240" w:after="0" w:line="360" w:lineRule="auto"/>
        <w:rPr>
          <w:rFonts w:ascii="Constantia" w:eastAsia="Times New Roman" w:hAnsi="Constantia" w:cs="Arial"/>
          <w:iCs/>
          <w:color w:val="000000"/>
          <w:lang w:val="en-US"/>
        </w:rPr>
      </w:pPr>
      <w:r w:rsidRPr="0067353B">
        <w:rPr>
          <w:rFonts w:ascii="Constantia" w:hAnsi="Constantia"/>
          <w:b/>
        </w:rPr>
        <w:t xml:space="preserve">Figure 8: </w:t>
      </w:r>
      <w:r w:rsidR="00B62D83" w:rsidRPr="0067353B">
        <w:rPr>
          <w:rFonts w:ascii="Constantia" w:hAnsi="Constantia"/>
          <w:b/>
        </w:rPr>
        <w:t xml:space="preserve">Histogram displaying the </w:t>
      </w:r>
      <w:r w:rsidR="00B62D83">
        <w:rPr>
          <w:rFonts w:ascii="Constantia" w:hAnsi="Constantia"/>
          <w:b/>
        </w:rPr>
        <w:t>frequency</w:t>
      </w:r>
      <w:r w:rsidR="00B62D83" w:rsidRPr="0067353B">
        <w:rPr>
          <w:rFonts w:ascii="Constantia" w:hAnsi="Constantia"/>
          <w:b/>
        </w:rPr>
        <w:t xml:space="preserve"> </w:t>
      </w:r>
      <w:r w:rsidR="00B62D83">
        <w:rPr>
          <w:rFonts w:ascii="Constantia" w:hAnsi="Constantia"/>
          <w:b/>
        </w:rPr>
        <w:t>at what time</w:t>
      </w:r>
      <w:r w:rsidR="00B62D83" w:rsidRPr="0067353B">
        <w:rPr>
          <w:rFonts w:ascii="Constantia" w:hAnsi="Constantia"/>
          <w:b/>
        </w:rPr>
        <w:t xml:space="preserve"> a particular species was </w:t>
      </w:r>
      <w:proofErr w:type="gramStart"/>
      <w:r w:rsidR="00B62D83" w:rsidRPr="0067353B">
        <w:rPr>
          <w:rFonts w:ascii="Constantia" w:hAnsi="Constantia"/>
          <w:b/>
        </w:rPr>
        <w:t>detected,</w:t>
      </w:r>
      <w:proofErr w:type="gramEnd"/>
      <w:r w:rsidR="00B62D83" w:rsidRPr="0067353B">
        <w:rPr>
          <w:rFonts w:ascii="Constantia" w:hAnsi="Constantia"/>
          <w:b/>
        </w:rPr>
        <w:t xml:space="preserve"> accumulated across all sites for species</w:t>
      </w:r>
      <w:r w:rsidRPr="00B74225">
        <w:rPr>
          <w:rFonts w:ascii="Constantia" w:hAnsi="Constantia"/>
        </w:rPr>
        <w:t>: scrub hare (</w:t>
      </w:r>
      <w:proofErr w:type="spellStart"/>
      <w:r w:rsidRPr="00B74225">
        <w:rPr>
          <w:rFonts w:ascii="Constantia" w:eastAsia="Times New Roman" w:hAnsi="Constantia" w:cs="Arial"/>
          <w:i/>
          <w:iCs/>
          <w:color w:val="000000"/>
          <w:lang w:val="en-US"/>
        </w:rPr>
        <w:t>Lepus</w:t>
      </w:r>
      <w:proofErr w:type="spellEnd"/>
      <w:r w:rsidRPr="00B74225">
        <w:rPr>
          <w:rFonts w:ascii="Constantia" w:eastAsia="Times New Roman" w:hAnsi="Constantia" w:cs="Arial"/>
          <w:i/>
          <w:iCs/>
          <w:color w:val="000000"/>
          <w:lang w:val="en-US"/>
        </w:rPr>
        <w:t xml:space="preserve"> </w:t>
      </w:r>
      <w:proofErr w:type="spellStart"/>
      <w:r w:rsidRPr="00B74225">
        <w:rPr>
          <w:rFonts w:ascii="Constantia" w:eastAsia="Times New Roman" w:hAnsi="Constantia" w:cs="Arial"/>
          <w:i/>
          <w:iCs/>
          <w:color w:val="000000"/>
          <w:lang w:val="en-US"/>
        </w:rPr>
        <w:t>saxatilis</w:t>
      </w:r>
      <w:proofErr w:type="spellEnd"/>
      <w:r w:rsidRPr="00B74225">
        <w:rPr>
          <w:rFonts w:ascii="Constantia" w:eastAsia="Times New Roman" w:hAnsi="Constantia" w:cs="Arial"/>
          <w:iCs/>
          <w:color w:val="000000"/>
          <w:lang w:val="en-US"/>
        </w:rPr>
        <w:t>)</w:t>
      </w:r>
      <w:r w:rsidRPr="00B74225">
        <w:rPr>
          <w:rFonts w:ascii="Constantia" w:eastAsia="Times New Roman" w:hAnsi="Constantia" w:cs="Arial"/>
          <w:i/>
          <w:iCs/>
          <w:color w:val="000000"/>
          <w:lang w:val="en-US"/>
        </w:rPr>
        <w:t xml:space="preserve">, </w:t>
      </w:r>
      <w:r w:rsidRPr="00B74225">
        <w:rPr>
          <w:rFonts w:ascii="Constantia" w:eastAsia="Times New Roman" w:hAnsi="Constantia" w:cs="Arial"/>
          <w:iCs/>
          <w:color w:val="000000"/>
          <w:lang w:val="en-US"/>
        </w:rPr>
        <w:t>Cape porcupine (</w:t>
      </w:r>
      <w:proofErr w:type="spellStart"/>
      <w:r w:rsidRPr="00B74225">
        <w:rPr>
          <w:rFonts w:ascii="Constantia" w:eastAsia="Times New Roman" w:hAnsi="Constantia" w:cs="Arial"/>
          <w:i/>
          <w:iCs/>
          <w:color w:val="000000"/>
          <w:lang w:val="en-US"/>
        </w:rPr>
        <w:t>Hystrix</w:t>
      </w:r>
      <w:proofErr w:type="spellEnd"/>
      <w:r w:rsidRPr="00B74225">
        <w:rPr>
          <w:rFonts w:ascii="Constantia" w:eastAsia="Times New Roman" w:hAnsi="Constantia" w:cs="Arial"/>
          <w:i/>
          <w:iCs/>
          <w:color w:val="000000"/>
          <w:lang w:val="en-US"/>
        </w:rPr>
        <w:t xml:space="preserve"> </w:t>
      </w:r>
      <w:proofErr w:type="spellStart"/>
      <w:r w:rsidRPr="00B74225">
        <w:rPr>
          <w:rFonts w:ascii="Constantia" w:eastAsia="Times New Roman" w:hAnsi="Constantia" w:cs="Arial"/>
          <w:i/>
          <w:iCs/>
          <w:color w:val="000000"/>
          <w:lang w:val="en-US"/>
        </w:rPr>
        <w:t>africaeaustralis</w:t>
      </w:r>
      <w:proofErr w:type="spellEnd"/>
      <w:r w:rsidRPr="00B74225">
        <w:rPr>
          <w:rFonts w:ascii="Constantia" w:eastAsia="Times New Roman" w:hAnsi="Constantia" w:cs="Arial"/>
          <w:iCs/>
          <w:color w:val="000000"/>
          <w:lang w:val="en-US"/>
        </w:rPr>
        <w:t>), Cape grey mongoose (</w:t>
      </w:r>
      <w:proofErr w:type="spellStart"/>
      <w:r w:rsidRPr="00B74225">
        <w:rPr>
          <w:rFonts w:ascii="Constantia" w:eastAsia="Times New Roman" w:hAnsi="Constantia" w:cs="Arial"/>
          <w:i/>
          <w:iCs/>
          <w:color w:val="000000"/>
          <w:lang w:val="en-US"/>
        </w:rPr>
        <w:t>Galerella</w:t>
      </w:r>
      <w:proofErr w:type="spellEnd"/>
      <w:r w:rsidRPr="00B74225">
        <w:rPr>
          <w:rFonts w:ascii="Constantia" w:eastAsia="Times New Roman" w:hAnsi="Constantia" w:cs="Arial"/>
          <w:i/>
          <w:iCs/>
          <w:color w:val="000000"/>
          <w:lang w:val="en-US"/>
        </w:rPr>
        <w:t xml:space="preserve"> </w:t>
      </w:r>
      <w:proofErr w:type="spellStart"/>
      <w:r w:rsidRPr="00B74225">
        <w:rPr>
          <w:rFonts w:ascii="Constantia" w:eastAsia="Times New Roman" w:hAnsi="Constantia" w:cs="Arial"/>
          <w:i/>
          <w:iCs/>
          <w:color w:val="000000"/>
          <w:lang w:val="en-US"/>
        </w:rPr>
        <w:t>pulverulenta</w:t>
      </w:r>
      <w:proofErr w:type="spellEnd"/>
      <w:r w:rsidRPr="00B74225">
        <w:rPr>
          <w:rFonts w:ascii="Constantia" w:eastAsia="Times New Roman" w:hAnsi="Constantia" w:cs="Arial"/>
          <w:iCs/>
          <w:color w:val="000000"/>
          <w:lang w:val="en-US"/>
        </w:rPr>
        <w:t>), dog (</w:t>
      </w:r>
      <w:proofErr w:type="spellStart"/>
      <w:r w:rsidRPr="00B74225">
        <w:rPr>
          <w:rFonts w:ascii="Constantia" w:eastAsia="Times New Roman" w:hAnsi="Constantia" w:cs="Arial"/>
          <w:i/>
          <w:iCs/>
          <w:color w:val="000000"/>
          <w:lang w:val="en-US"/>
        </w:rPr>
        <w:t>Canis</w:t>
      </w:r>
      <w:proofErr w:type="spellEnd"/>
      <w:r w:rsidRPr="00B74225">
        <w:rPr>
          <w:rFonts w:ascii="Constantia" w:eastAsia="Times New Roman" w:hAnsi="Constantia" w:cs="Arial"/>
          <w:i/>
          <w:iCs/>
          <w:color w:val="000000"/>
          <w:lang w:val="en-US"/>
        </w:rPr>
        <w:t xml:space="preserve"> lupus </w:t>
      </w:r>
      <w:proofErr w:type="spellStart"/>
      <w:r w:rsidRPr="00B74225">
        <w:rPr>
          <w:rFonts w:ascii="Constantia" w:eastAsia="Times New Roman" w:hAnsi="Constantia" w:cs="Arial"/>
          <w:i/>
          <w:iCs/>
          <w:color w:val="000000"/>
          <w:lang w:val="en-US"/>
        </w:rPr>
        <w:t>familiaris</w:t>
      </w:r>
      <w:proofErr w:type="spellEnd"/>
      <w:r w:rsidRPr="00B74225">
        <w:rPr>
          <w:rFonts w:ascii="Constantia" w:eastAsia="Times New Roman" w:hAnsi="Constantia" w:cs="Arial"/>
          <w:iCs/>
          <w:color w:val="000000"/>
          <w:lang w:val="en-US"/>
        </w:rPr>
        <w:t>), caracal (</w:t>
      </w:r>
      <w:r w:rsidRPr="00B74225">
        <w:rPr>
          <w:rFonts w:ascii="Constantia" w:eastAsia="Times New Roman" w:hAnsi="Constantia" w:cs="Arial"/>
          <w:i/>
          <w:iCs/>
          <w:color w:val="000000"/>
          <w:lang w:val="en-US"/>
        </w:rPr>
        <w:t>Caracal caracal</w:t>
      </w:r>
      <w:r w:rsidRPr="00B74225">
        <w:rPr>
          <w:rFonts w:ascii="Constantia" w:eastAsia="Times New Roman" w:hAnsi="Constantia" w:cs="Arial"/>
          <w:iCs/>
          <w:color w:val="000000"/>
          <w:lang w:val="en-US"/>
        </w:rPr>
        <w:t>) and klipspringer (</w:t>
      </w:r>
      <w:proofErr w:type="spellStart"/>
      <w:r w:rsidRPr="00B74225">
        <w:rPr>
          <w:rFonts w:ascii="Constantia" w:eastAsia="Times New Roman" w:hAnsi="Constantia" w:cs="Arial"/>
          <w:i/>
          <w:iCs/>
          <w:color w:val="000000"/>
          <w:lang w:val="en-US"/>
        </w:rPr>
        <w:t>Oreotragus</w:t>
      </w:r>
      <w:proofErr w:type="spellEnd"/>
      <w:r w:rsidRPr="00B74225">
        <w:rPr>
          <w:rFonts w:ascii="Constantia" w:eastAsia="Times New Roman" w:hAnsi="Constantia" w:cs="Arial"/>
          <w:i/>
          <w:iCs/>
          <w:color w:val="000000"/>
          <w:lang w:val="en-US"/>
        </w:rPr>
        <w:t xml:space="preserve"> </w:t>
      </w:r>
      <w:proofErr w:type="spellStart"/>
      <w:r w:rsidRPr="00B74225">
        <w:rPr>
          <w:rFonts w:ascii="Constantia" w:eastAsia="Times New Roman" w:hAnsi="Constantia" w:cs="Arial"/>
          <w:i/>
          <w:iCs/>
          <w:color w:val="000000"/>
          <w:lang w:val="en-US"/>
        </w:rPr>
        <w:t>oreotragus</w:t>
      </w:r>
      <w:proofErr w:type="spellEnd"/>
      <w:r w:rsidRPr="00B74225">
        <w:rPr>
          <w:rFonts w:ascii="Constantia" w:eastAsia="Times New Roman" w:hAnsi="Constantia" w:cs="Arial"/>
          <w:iCs/>
          <w:color w:val="000000"/>
          <w:lang w:val="en-US"/>
        </w:rPr>
        <w:t>).</w:t>
      </w:r>
      <w:r w:rsidRPr="00B74225">
        <w:rPr>
          <w:rFonts w:ascii="Constantia" w:eastAsia="Times New Roman" w:hAnsi="Constantia" w:cs="Arial"/>
          <w:iCs/>
          <w:color w:val="000000"/>
          <w:lang w:val="en-US"/>
        </w:rPr>
        <w:br w:type="page"/>
      </w:r>
    </w:p>
    <w:p w:rsidR="0067353B" w:rsidRDefault="00B74225" w:rsidP="0067353B">
      <w:pPr>
        <w:spacing w:line="360" w:lineRule="auto"/>
        <w:jc w:val="center"/>
        <w:rPr>
          <w:rFonts w:ascii="Constantia" w:hAnsi="Constantia"/>
          <w:b/>
        </w:rPr>
      </w:pPr>
      <w:r>
        <w:rPr>
          <w:rFonts w:eastAsia="Times New Roman" w:cs="Arial"/>
          <w:iCs/>
          <w:noProof/>
          <w:color w:val="000000"/>
          <w:lang w:val="en-US"/>
        </w:rPr>
        <w:lastRenderedPageBreak/>
        <w:drawing>
          <wp:inline distT="0" distB="0" distL="0" distR="0" wp14:anchorId="51203699" wp14:editId="5BDB64BF">
            <wp:extent cx="5723701" cy="6696000"/>
            <wp:effectExtent l="0" t="0" r="0" b="0"/>
            <wp:docPr id="76" name="Picture 76" descr="C:\Users\Home\Downloads\final_set2_for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ownloads\final_set2_for_rea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701" cy="6696000"/>
                    </a:xfrm>
                    <a:prstGeom prst="rect">
                      <a:avLst/>
                    </a:prstGeom>
                    <a:noFill/>
                    <a:ln>
                      <a:noFill/>
                    </a:ln>
                  </pic:spPr>
                </pic:pic>
              </a:graphicData>
            </a:graphic>
          </wp:inline>
        </w:drawing>
      </w:r>
    </w:p>
    <w:p w:rsidR="00B74225" w:rsidRPr="00B74225" w:rsidRDefault="00B74225" w:rsidP="00B74225">
      <w:pPr>
        <w:spacing w:line="360" w:lineRule="auto"/>
        <w:rPr>
          <w:rFonts w:ascii="Constantia" w:hAnsi="Constantia"/>
        </w:rPr>
      </w:pPr>
      <w:r w:rsidRPr="0067353B">
        <w:rPr>
          <w:rFonts w:ascii="Constantia" w:hAnsi="Constantia"/>
          <w:b/>
        </w:rPr>
        <w:t xml:space="preserve">Figure 9: </w:t>
      </w:r>
      <w:r w:rsidR="00B62D83" w:rsidRPr="0067353B">
        <w:rPr>
          <w:rFonts w:ascii="Constantia" w:hAnsi="Constantia"/>
          <w:b/>
        </w:rPr>
        <w:t xml:space="preserve">Histogram displaying the </w:t>
      </w:r>
      <w:r w:rsidR="00B62D83">
        <w:rPr>
          <w:rFonts w:ascii="Constantia" w:hAnsi="Constantia"/>
          <w:b/>
        </w:rPr>
        <w:t>frequency</w:t>
      </w:r>
      <w:r w:rsidR="00B62D83" w:rsidRPr="0067353B">
        <w:rPr>
          <w:rFonts w:ascii="Constantia" w:hAnsi="Constantia"/>
          <w:b/>
        </w:rPr>
        <w:t xml:space="preserve"> </w:t>
      </w:r>
      <w:r w:rsidR="00B62D83">
        <w:rPr>
          <w:rFonts w:ascii="Constantia" w:hAnsi="Constantia"/>
          <w:b/>
        </w:rPr>
        <w:t>at what time</w:t>
      </w:r>
      <w:r w:rsidR="00B62D83" w:rsidRPr="0067353B">
        <w:rPr>
          <w:rFonts w:ascii="Constantia" w:hAnsi="Constantia"/>
          <w:b/>
        </w:rPr>
        <w:t xml:space="preserve"> a particular species was </w:t>
      </w:r>
      <w:proofErr w:type="gramStart"/>
      <w:r w:rsidR="00B62D83" w:rsidRPr="0067353B">
        <w:rPr>
          <w:rFonts w:ascii="Constantia" w:hAnsi="Constantia"/>
          <w:b/>
        </w:rPr>
        <w:t>detected,</w:t>
      </w:r>
      <w:proofErr w:type="gramEnd"/>
      <w:r w:rsidR="00B62D83" w:rsidRPr="0067353B">
        <w:rPr>
          <w:rFonts w:ascii="Constantia" w:hAnsi="Constantia"/>
          <w:b/>
        </w:rPr>
        <w:t xml:space="preserve"> accumulated across all sites for species</w:t>
      </w:r>
      <w:r w:rsidRPr="00B74225">
        <w:rPr>
          <w:rFonts w:ascii="Constantia" w:hAnsi="Constantia"/>
        </w:rPr>
        <w:t>: steenbok (</w:t>
      </w:r>
      <w:proofErr w:type="spellStart"/>
      <w:r w:rsidRPr="0067353B">
        <w:rPr>
          <w:rFonts w:ascii="Constantia" w:hAnsi="Constantia"/>
          <w:i/>
        </w:rPr>
        <w:t>Raphicerus</w:t>
      </w:r>
      <w:proofErr w:type="spellEnd"/>
      <w:r w:rsidRPr="0067353B">
        <w:rPr>
          <w:rFonts w:ascii="Constantia" w:hAnsi="Constantia"/>
          <w:i/>
        </w:rPr>
        <w:t xml:space="preserve"> </w:t>
      </w:r>
      <w:proofErr w:type="spellStart"/>
      <w:r w:rsidRPr="0067353B">
        <w:rPr>
          <w:rFonts w:ascii="Constantia" w:hAnsi="Constantia"/>
          <w:i/>
        </w:rPr>
        <w:t>campestris</w:t>
      </w:r>
      <w:proofErr w:type="spellEnd"/>
      <w:r w:rsidRPr="00B74225">
        <w:rPr>
          <w:rFonts w:ascii="Constantia" w:hAnsi="Constantia"/>
        </w:rPr>
        <w:t>), cattle (</w:t>
      </w:r>
      <w:proofErr w:type="spellStart"/>
      <w:r w:rsidRPr="0067353B">
        <w:rPr>
          <w:rFonts w:ascii="Constantia" w:hAnsi="Constantia"/>
          <w:i/>
        </w:rPr>
        <w:t>Bos</w:t>
      </w:r>
      <w:proofErr w:type="spellEnd"/>
      <w:r w:rsidRPr="0067353B">
        <w:rPr>
          <w:rFonts w:ascii="Constantia" w:hAnsi="Constantia"/>
          <w:i/>
        </w:rPr>
        <w:t xml:space="preserve"> </w:t>
      </w:r>
      <w:proofErr w:type="spellStart"/>
      <w:r w:rsidRPr="0067353B">
        <w:rPr>
          <w:rFonts w:ascii="Constantia" w:hAnsi="Constantia"/>
          <w:i/>
        </w:rPr>
        <w:t>taurus</w:t>
      </w:r>
      <w:proofErr w:type="spellEnd"/>
      <w:r w:rsidRPr="00B74225">
        <w:rPr>
          <w:rFonts w:ascii="Constantia" w:hAnsi="Constantia"/>
        </w:rPr>
        <w:t>), baboon (</w:t>
      </w:r>
      <w:proofErr w:type="spellStart"/>
      <w:r w:rsidRPr="0067353B">
        <w:rPr>
          <w:rFonts w:ascii="Constantia" w:hAnsi="Constantia"/>
          <w:i/>
        </w:rPr>
        <w:t>Papio</w:t>
      </w:r>
      <w:proofErr w:type="spellEnd"/>
      <w:r w:rsidRPr="0067353B">
        <w:rPr>
          <w:rFonts w:ascii="Constantia" w:hAnsi="Constantia"/>
          <w:i/>
        </w:rPr>
        <w:t xml:space="preserve"> </w:t>
      </w:r>
      <w:proofErr w:type="spellStart"/>
      <w:r w:rsidRPr="0067353B">
        <w:rPr>
          <w:rFonts w:ascii="Constantia" w:hAnsi="Constantia"/>
          <w:i/>
        </w:rPr>
        <w:t>ursinus</w:t>
      </w:r>
      <w:proofErr w:type="spellEnd"/>
      <w:r w:rsidRPr="00B74225">
        <w:rPr>
          <w:rFonts w:ascii="Constantia" w:hAnsi="Constantia"/>
        </w:rPr>
        <w:t>), greater kudu (</w:t>
      </w:r>
      <w:proofErr w:type="spellStart"/>
      <w:r w:rsidRPr="0067353B">
        <w:rPr>
          <w:rFonts w:ascii="Constantia" w:hAnsi="Constantia"/>
          <w:i/>
        </w:rPr>
        <w:t>Tragelaphus</w:t>
      </w:r>
      <w:proofErr w:type="spellEnd"/>
      <w:r w:rsidRPr="0067353B">
        <w:rPr>
          <w:rFonts w:ascii="Constantia" w:hAnsi="Constantia"/>
          <w:i/>
        </w:rPr>
        <w:t xml:space="preserve"> </w:t>
      </w:r>
      <w:proofErr w:type="spellStart"/>
      <w:r w:rsidRPr="0067353B">
        <w:rPr>
          <w:rFonts w:ascii="Constantia" w:hAnsi="Constantia"/>
          <w:i/>
        </w:rPr>
        <w:t>strepsiceros</w:t>
      </w:r>
      <w:proofErr w:type="spellEnd"/>
      <w:r w:rsidRPr="00B74225">
        <w:rPr>
          <w:rFonts w:ascii="Constantia" w:hAnsi="Constantia"/>
        </w:rPr>
        <w:t>), black-backed jackal (</w:t>
      </w:r>
      <w:proofErr w:type="spellStart"/>
      <w:r w:rsidRPr="0067353B">
        <w:rPr>
          <w:rFonts w:ascii="Constantia" w:hAnsi="Constantia"/>
          <w:i/>
        </w:rPr>
        <w:t>Canis</w:t>
      </w:r>
      <w:proofErr w:type="spellEnd"/>
      <w:r w:rsidRPr="0067353B">
        <w:rPr>
          <w:rFonts w:ascii="Constantia" w:hAnsi="Constantia"/>
          <w:i/>
        </w:rPr>
        <w:t xml:space="preserve"> </w:t>
      </w:r>
      <w:proofErr w:type="spellStart"/>
      <w:r w:rsidRPr="0067353B">
        <w:rPr>
          <w:rFonts w:ascii="Constantia" w:hAnsi="Constantia"/>
          <w:i/>
        </w:rPr>
        <w:t>mesomelas</w:t>
      </w:r>
      <w:proofErr w:type="spellEnd"/>
      <w:r w:rsidRPr="00B74225">
        <w:rPr>
          <w:rFonts w:ascii="Constantia" w:hAnsi="Constantia"/>
        </w:rPr>
        <w:t>) and detections of speci</w:t>
      </w:r>
      <w:r w:rsidR="0067353B">
        <w:rPr>
          <w:rFonts w:ascii="Constantia" w:hAnsi="Constantia"/>
        </w:rPr>
        <w:t>es that could not be identified.</w:t>
      </w:r>
    </w:p>
    <w:p w:rsidR="00B74225" w:rsidRDefault="00B74225" w:rsidP="0067353B">
      <w:pPr>
        <w:spacing w:line="360" w:lineRule="auto"/>
        <w:jc w:val="center"/>
      </w:pPr>
      <w:r>
        <w:rPr>
          <w:noProof/>
          <w:lang w:val="en-US"/>
        </w:rPr>
        <w:lastRenderedPageBreak/>
        <w:drawing>
          <wp:inline distT="0" distB="0" distL="0" distR="0" wp14:anchorId="0AB4D313" wp14:editId="561231A7">
            <wp:extent cx="5943600" cy="4724400"/>
            <wp:effectExtent l="0" t="0" r="0" b="0"/>
            <wp:docPr id="7" name="Picture 7" descr="C:\Users\Home\Downloads\final_s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ownloads\final_set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2055"/>
                    <a:stretch/>
                  </pic:blipFill>
                  <pic:spPr bwMode="auto">
                    <a:xfrm>
                      <a:off x="0" y="0"/>
                      <a:ext cx="5943600" cy="4724400"/>
                    </a:xfrm>
                    <a:prstGeom prst="rect">
                      <a:avLst/>
                    </a:prstGeom>
                    <a:noFill/>
                    <a:ln>
                      <a:noFill/>
                    </a:ln>
                    <a:extLst>
                      <a:ext uri="{53640926-AAD7-44D8-BBD7-CCE9431645EC}">
                        <a14:shadowObscured xmlns:a14="http://schemas.microsoft.com/office/drawing/2010/main"/>
                      </a:ext>
                    </a:extLst>
                  </pic:spPr>
                </pic:pic>
              </a:graphicData>
            </a:graphic>
          </wp:inline>
        </w:drawing>
      </w:r>
    </w:p>
    <w:p w:rsidR="000D0C71" w:rsidRDefault="00B74225" w:rsidP="00E01AC5">
      <w:pPr>
        <w:spacing w:line="360" w:lineRule="auto"/>
        <w:rPr>
          <w:rFonts w:ascii="Constantia" w:hAnsi="Constantia"/>
        </w:rPr>
      </w:pPr>
      <w:r w:rsidRPr="0067353B">
        <w:rPr>
          <w:rFonts w:ascii="Constantia" w:hAnsi="Constantia"/>
          <w:b/>
        </w:rPr>
        <w:t xml:space="preserve">Figure 10: Histogram displaying the </w:t>
      </w:r>
      <w:r w:rsidR="00B62D83">
        <w:rPr>
          <w:rFonts w:ascii="Constantia" w:hAnsi="Constantia"/>
          <w:b/>
        </w:rPr>
        <w:t>frequency</w:t>
      </w:r>
      <w:r w:rsidRPr="0067353B">
        <w:rPr>
          <w:rFonts w:ascii="Constantia" w:hAnsi="Constantia"/>
          <w:b/>
        </w:rPr>
        <w:t xml:space="preserve"> </w:t>
      </w:r>
      <w:r w:rsidR="00B62D83">
        <w:rPr>
          <w:rFonts w:ascii="Constantia" w:hAnsi="Constantia"/>
          <w:b/>
        </w:rPr>
        <w:t>at what time</w:t>
      </w:r>
      <w:r w:rsidRPr="0067353B">
        <w:rPr>
          <w:rFonts w:ascii="Constantia" w:hAnsi="Constantia"/>
          <w:b/>
        </w:rPr>
        <w:t xml:space="preserve"> a particular species was </w:t>
      </w:r>
      <w:proofErr w:type="gramStart"/>
      <w:r w:rsidRPr="0067353B">
        <w:rPr>
          <w:rFonts w:ascii="Constantia" w:hAnsi="Constantia"/>
          <w:b/>
        </w:rPr>
        <w:t>detected,</w:t>
      </w:r>
      <w:proofErr w:type="gramEnd"/>
      <w:r w:rsidRPr="0067353B">
        <w:rPr>
          <w:rFonts w:ascii="Constantia" w:hAnsi="Constantia"/>
          <w:b/>
        </w:rPr>
        <w:t xml:space="preserve"> accumulated across all sites for species</w:t>
      </w:r>
      <w:r w:rsidRPr="00B74225">
        <w:rPr>
          <w:rFonts w:ascii="Constantia" w:hAnsi="Constantia"/>
        </w:rPr>
        <w:t>: African wild cat (</w:t>
      </w:r>
      <w:proofErr w:type="spellStart"/>
      <w:r w:rsidRPr="0067353B">
        <w:rPr>
          <w:rFonts w:ascii="Constantia" w:hAnsi="Constantia"/>
          <w:i/>
        </w:rPr>
        <w:t>Felis</w:t>
      </w:r>
      <w:proofErr w:type="spellEnd"/>
      <w:r w:rsidRPr="0067353B">
        <w:rPr>
          <w:rFonts w:ascii="Constantia" w:hAnsi="Constantia"/>
          <w:i/>
        </w:rPr>
        <w:t xml:space="preserve"> </w:t>
      </w:r>
      <w:proofErr w:type="spellStart"/>
      <w:r w:rsidRPr="0067353B">
        <w:rPr>
          <w:rFonts w:ascii="Constantia" w:hAnsi="Constantia"/>
          <w:i/>
        </w:rPr>
        <w:t>silvestris</w:t>
      </w:r>
      <w:proofErr w:type="spellEnd"/>
      <w:r w:rsidRPr="0067353B">
        <w:rPr>
          <w:rFonts w:ascii="Constantia" w:hAnsi="Constantia"/>
          <w:i/>
        </w:rPr>
        <w:t xml:space="preserve"> </w:t>
      </w:r>
      <w:proofErr w:type="spellStart"/>
      <w:r w:rsidRPr="0067353B">
        <w:rPr>
          <w:rFonts w:ascii="Constantia" w:hAnsi="Constantia"/>
          <w:i/>
        </w:rPr>
        <w:t>cafra</w:t>
      </w:r>
      <w:proofErr w:type="spellEnd"/>
      <w:r w:rsidRPr="00B74225">
        <w:rPr>
          <w:rFonts w:ascii="Constantia" w:hAnsi="Constantia"/>
        </w:rPr>
        <w:t>), eland (</w:t>
      </w:r>
      <w:proofErr w:type="spellStart"/>
      <w:r w:rsidRPr="0067353B">
        <w:rPr>
          <w:rFonts w:ascii="Constantia" w:hAnsi="Constantia"/>
          <w:i/>
        </w:rPr>
        <w:t>Taurotragus</w:t>
      </w:r>
      <w:proofErr w:type="spellEnd"/>
      <w:r w:rsidRPr="0067353B">
        <w:rPr>
          <w:rFonts w:ascii="Constantia" w:hAnsi="Constantia"/>
          <w:i/>
        </w:rPr>
        <w:t xml:space="preserve"> </w:t>
      </w:r>
      <w:proofErr w:type="spellStart"/>
      <w:r w:rsidRPr="0067353B">
        <w:rPr>
          <w:rFonts w:ascii="Constantia" w:hAnsi="Constantia"/>
          <w:i/>
        </w:rPr>
        <w:t>oryx</w:t>
      </w:r>
      <w:proofErr w:type="spellEnd"/>
      <w:r w:rsidRPr="00B74225">
        <w:rPr>
          <w:rFonts w:ascii="Constantia" w:hAnsi="Constantia"/>
        </w:rPr>
        <w:t xml:space="preserve">) and South African </w:t>
      </w:r>
      <w:proofErr w:type="spellStart"/>
      <w:r w:rsidRPr="00B74225">
        <w:rPr>
          <w:rFonts w:ascii="Constantia" w:hAnsi="Constantia"/>
        </w:rPr>
        <w:t>oryx</w:t>
      </w:r>
      <w:proofErr w:type="spellEnd"/>
      <w:r w:rsidRPr="00B74225">
        <w:rPr>
          <w:rFonts w:ascii="Constantia" w:hAnsi="Constantia"/>
        </w:rPr>
        <w:t xml:space="preserve"> (</w:t>
      </w:r>
      <w:r w:rsidRPr="0067353B">
        <w:rPr>
          <w:rFonts w:ascii="Constantia" w:hAnsi="Constantia"/>
          <w:i/>
        </w:rPr>
        <w:t>Oryx gazelle</w:t>
      </w:r>
      <w:r w:rsidRPr="00B74225">
        <w:rPr>
          <w:rFonts w:ascii="Constantia" w:hAnsi="Constantia"/>
        </w:rPr>
        <w:t>).</w:t>
      </w:r>
    </w:p>
    <w:p w:rsidR="00B62D83" w:rsidRPr="008052FD" w:rsidRDefault="000D0C71" w:rsidP="00B62D83">
      <w:pPr>
        <w:rPr>
          <w:rFonts w:ascii="Constantia" w:hAnsi="Constantia"/>
        </w:rPr>
      </w:pPr>
      <w:r>
        <w:rPr>
          <w:rFonts w:ascii="Constantia" w:hAnsi="Constantia"/>
        </w:rPr>
        <w:t>Detection data</w:t>
      </w:r>
      <w:r w:rsidR="00B62D83" w:rsidRPr="008052FD">
        <w:rPr>
          <w:rFonts w:ascii="Constantia" w:hAnsi="Constantia"/>
        </w:rPr>
        <w:t xml:space="preserve"> was pooled togeth</w:t>
      </w:r>
      <w:r>
        <w:rPr>
          <w:rFonts w:ascii="Constantia" w:hAnsi="Constantia"/>
        </w:rPr>
        <w:t>er to examine patterns in frequency</w:t>
      </w:r>
      <w:r w:rsidR="00B62D83" w:rsidRPr="008052FD">
        <w:rPr>
          <w:rFonts w:ascii="Constantia" w:hAnsi="Constantia"/>
        </w:rPr>
        <w:t xml:space="preserve"> that a particular speci</w:t>
      </w:r>
      <w:r w:rsidR="00627CB4">
        <w:rPr>
          <w:rFonts w:ascii="Constantia" w:hAnsi="Constantia"/>
        </w:rPr>
        <w:t>es would visit any of the sites (Figures 9 and 10).</w:t>
      </w:r>
      <w:r>
        <w:rPr>
          <w:rFonts w:ascii="Constantia" w:hAnsi="Constantia"/>
        </w:rPr>
        <w:t xml:space="preserve"> This is to investigate diurnal variation in mammals at this site. </w:t>
      </w:r>
      <w:r w:rsidR="00885404">
        <w:rPr>
          <w:rFonts w:ascii="Constantia" w:hAnsi="Constantia"/>
        </w:rPr>
        <w:t xml:space="preserve">Certain species of </w:t>
      </w:r>
      <w:proofErr w:type="spellStart"/>
      <w:r w:rsidR="00885404">
        <w:rPr>
          <w:rFonts w:ascii="Constantia" w:hAnsi="Constantia"/>
        </w:rPr>
        <w:t>Ungulata</w:t>
      </w:r>
      <w:proofErr w:type="spellEnd"/>
      <w:r w:rsidR="00885404">
        <w:rPr>
          <w:rFonts w:ascii="Constantia" w:hAnsi="Constantia"/>
        </w:rPr>
        <w:t xml:space="preserve">, such as the </w:t>
      </w:r>
      <w:r w:rsidR="00885404" w:rsidRPr="00B74225">
        <w:rPr>
          <w:rFonts w:ascii="Constantia" w:hAnsi="Constantia"/>
        </w:rPr>
        <w:t>eland (</w:t>
      </w:r>
      <w:proofErr w:type="spellStart"/>
      <w:r w:rsidR="00885404" w:rsidRPr="0067353B">
        <w:rPr>
          <w:rFonts w:ascii="Constantia" w:hAnsi="Constantia"/>
          <w:i/>
        </w:rPr>
        <w:t>Taurotragus</w:t>
      </w:r>
      <w:proofErr w:type="spellEnd"/>
      <w:r w:rsidR="00885404" w:rsidRPr="0067353B">
        <w:rPr>
          <w:rFonts w:ascii="Constantia" w:hAnsi="Constantia"/>
          <w:i/>
        </w:rPr>
        <w:t xml:space="preserve"> </w:t>
      </w:r>
      <w:proofErr w:type="spellStart"/>
      <w:r w:rsidR="00885404" w:rsidRPr="0067353B">
        <w:rPr>
          <w:rFonts w:ascii="Constantia" w:hAnsi="Constantia"/>
          <w:i/>
        </w:rPr>
        <w:t>oryx</w:t>
      </w:r>
      <w:proofErr w:type="spellEnd"/>
      <w:r w:rsidR="00885404" w:rsidRPr="00B74225">
        <w:rPr>
          <w:rFonts w:ascii="Constantia" w:hAnsi="Constantia"/>
        </w:rPr>
        <w:t xml:space="preserve">) and South African </w:t>
      </w:r>
      <w:proofErr w:type="spellStart"/>
      <w:r w:rsidR="00885404" w:rsidRPr="00B74225">
        <w:rPr>
          <w:rFonts w:ascii="Constantia" w:hAnsi="Constantia"/>
        </w:rPr>
        <w:t>oryx</w:t>
      </w:r>
      <w:proofErr w:type="spellEnd"/>
      <w:r w:rsidR="00885404" w:rsidRPr="00B74225">
        <w:rPr>
          <w:rFonts w:ascii="Constantia" w:hAnsi="Constantia"/>
        </w:rPr>
        <w:t xml:space="preserve"> (</w:t>
      </w:r>
      <w:r w:rsidR="00885404" w:rsidRPr="0067353B">
        <w:rPr>
          <w:rFonts w:ascii="Constantia" w:hAnsi="Constantia"/>
          <w:i/>
        </w:rPr>
        <w:t>Oryx gazelle</w:t>
      </w:r>
      <w:r w:rsidR="00885404" w:rsidRPr="00B74225">
        <w:rPr>
          <w:rFonts w:ascii="Constantia" w:hAnsi="Constantia"/>
        </w:rPr>
        <w:t>)</w:t>
      </w:r>
      <w:r w:rsidR="00885404">
        <w:rPr>
          <w:rFonts w:ascii="Constantia" w:hAnsi="Constantia"/>
        </w:rPr>
        <w:t xml:space="preserve"> occur only after early evening a</w:t>
      </w:r>
      <w:r w:rsidR="00B67540">
        <w:rPr>
          <w:rFonts w:ascii="Constantia" w:hAnsi="Constantia"/>
        </w:rPr>
        <w:t xml:space="preserve">nd typically leave before 9:00. </w:t>
      </w:r>
      <w:r w:rsidR="00B62D83" w:rsidRPr="008052FD">
        <w:rPr>
          <w:rFonts w:ascii="Constantia" w:hAnsi="Constantia"/>
        </w:rPr>
        <w:t>Black-backed jackals (</w:t>
      </w:r>
      <w:proofErr w:type="spellStart"/>
      <w:r w:rsidR="00B62D83" w:rsidRPr="008052FD">
        <w:rPr>
          <w:rFonts w:ascii="Constantia" w:hAnsi="Constantia"/>
          <w:i/>
        </w:rPr>
        <w:t>Canis</w:t>
      </w:r>
      <w:proofErr w:type="spellEnd"/>
      <w:r w:rsidR="00B62D83" w:rsidRPr="008052FD">
        <w:rPr>
          <w:rFonts w:ascii="Constantia" w:hAnsi="Constantia"/>
          <w:i/>
        </w:rPr>
        <w:t xml:space="preserve"> </w:t>
      </w:r>
      <w:proofErr w:type="spellStart"/>
      <w:r w:rsidR="00B62D83" w:rsidRPr="008052FD">
        <w:rPr>
          <w:rFonts w:ascii="Constantia" w:hAnsi="Constantia"/>
          <w:i/>
        </w:rPr>
        <w:t>mesomelas</w:t>
      </w:r>
      <w:proofErr w:type="spellEnd"/>
      <w:r w:rsidR="00B62D83" w:rsidRPr="008052FD">
        <w:rPr>
          <w:rFonts w:ascii="Constantia" w:hAnsi="Constantia"/>
        </w:rPr>
        <w:t>), predominantly nocturnal, were seen in most of the day besides early afternoon.</w:t>
      </w:r>
      <w:r w:rsidR="00885404">
        <w:rPr>
          <w:rFonts w:ascii="Constantia" w:hAnsi="Constantia"/>
        </w:rPr>
        <w:t xml:space="preserve"> Although Cape </w:t>
      </w:r>
      <w:r w:rsidR="00885404">
        <w:rPr>
          <w:rFonts w:ascii="Constantia" w:hAnsi="Constantia"/>
        </w:rPr>
        <w:lastRenderedPageBreak/>
        <w:t xml:space="preserve">porcupines </w:t>
      </w:r>
      <w:r w:rsidR="00885404" w:rsidRPr="00B74225">
        <w:rPr>
          <w:rFonts w:ascii="Constantia" w:eastAsia="Times New Roman" w:hAnsi="Constantia" w:cs="Arial"/>
          <w:iCs/>
          <w:color w:val="000000"/>
          <w:lang w:val="en-US"/>
        </w:rPr>
        <w:t>(</w:t>
      </w:r>
      <w:proofErr w:type="spellStart"/>
      <w:r w:rsidR="00885404" w:rsidRPr="00B74225">
        <w:rPr>
          <w:rFonts w:ascii="Constantia" w:eastAsia="Times New Roman" w:hAnsi="Constantia" w:cs="Arial"/>
          <w:i/>
          <w:iCs/>
          <w:color w:val="000000"/>
          <w:lang w:val="en-US"/>
        </w:rPr>
        <w:t>Hystrix</w:t>
      </w:r>
      <w:proofErr w:type="spellEnd"/>
      <w:r w:rsidR="00885404" w:rsidRPr="00B74225">
        <w:rPr>
          <w:rFonts w:ascii="Constantia" w:eastAsia="Times New Roman" w:hAnsi="Constantia" w:cs="Arial"/>
          <w:i/>
          <w:iCs/>
          <w:color w:val="000000"/>
          <w:lang w:val="en-US"/>
        </w:rPr>
        <w:t xml:space="preserve"> </w:t>
      </w:r>
      <w:proofErr w:type="spellStart"/>
      <w:r w:rsidR="00885404" w:rsidRPr="00B74225">
        <w:rPr>
          <w:rFonts w:ascii="Constantia" w:eastAsia="Times New Roman" w:hAnsi="Constantia" w:cs="Arial"/>
          <w:i/>
          <w:iCs/>
          <w:color w:val="000000"/>
          <w:lang w:val="en-US"/>
        </w:rPr>
        <w:t>africaeaustralis</w:t>
      </w:r>
      <w:proofErr w:type="spellEnd"/>
      <w:r w:rsidR="00885404" w:rsidRPr="00B74225">
        <w:rPr>
          <w:rFonts w:ascii="Constantia" w:eastAsia="Times New Roman" w:hAnsi="Constantia" w:cs="Arial"/>
          <w:iCs/>
          <w:color w:val="000000"/>
          <w:lang w:val="en-US"/>
        </w:rPr>
        <w:t>)</w:t>
      </w:r>
      <w:r w:rsidR="00885404">
        <w:rPr>
          <w:rFonts w:ascii="Constantia" w:hAnsi="Constantia"/>
        </w:rPr>
        <w:t xml:space="preserve"> had a low occurrence in this study (N = 3), all these detections took place at night. </w:t>
      </w:r>
      <w:proofErr w:type="spellStart"/>
      <w:r w:rsidR="00885404">
        <w:rPr>
          <w:rFonts w:ascii="Constantia" w:hAnsi="Constantia"/>
        </w:rPr>
        <w:t>Chacma</w:t>
      </w:r>
      <w:proofErr w:type="spellEnd"/>
      <w:r w:rsidR="00885404">
        <w:rPr>
          <w:rFonts w:ascii="Constantia" w:hAnsi="Constantia"/>
        </w:rPr>
        <w:t xml:space="preserve"> b</w:t>
      </w:r>
      <w:r w:rsidR="00885404" w:rsidRPr="00B74225">
        <w:rPr>
          <w:rFonts w:ascii="Constantia" w:hAnsi="Constantia"/>
        </w:rPr>
        <w:t>aboon</w:t>
      </w:r>
      <w:r w:rsidR="00885404">
        <w:rPr>
          <w:rFonts w:ascii="Constantia" w:hAnsi="Constantia"/>
        </w:rPr>
        <w:t>s</w:t>
      </w:r>
      <w:r w:rsidR="00885404" w:rsidRPr="00B74225">
        <w:rPr>
          <w:rFonts w:ascii="Constantia" w:hAnsi="Constantia"/>
        </w:rPr>
        <w:t xml:space="preserve"> (</w:t>
      </w:r>
      <w:proofErr w:type="spellStart"/>
      <w:r w:rsidR="00885404" w:rsidRPr="0067353B">
        <w:rPr>
          <w:rFonts w:ascii="Constantia" w:hAnsi="Constantia"/>
          <w:i/>
        </w:rPr>
        <w:t>Papio</w:t>
      </w:r>
      <w:proofErr w:type="spellEnd"/>
      <w:r w:rsidR="00885404" w:rsidRPr="0067353B">
        <w:rPr>
          <w:rFonts w:ascii="Constantia" w:hAnsi="Constantia"/>
          <w:i/>
        </w:rPr>
        <w:t xml:space="preserve"> </w:t>
      </w:r>
      <w:proofErr w:type="spellStart"/>
      <w:r w:rsidR="00885404" w:rsidRPr="0067353B">
        <w:rPr>
          <w:rFonts w:ascii="Constantia" w:hAnsi="Constantia"/>
          <w:i/>
        </w:rPr>
        <w:t>ursinus</w:t>
      </w:r>
      <w:proofErr w:type="spellEnd"/>
      <w:r w:rsidR="00885404" w:rsidRPr="00B74225">
        <w:rPr>
          <w:rFonts w:ascii="Constantia" w:hAnsi="Constantia"/>
        </w:rPr>
        <w:t>)</w:t>
      </w:r>
      <w:r w:rsidR="00885404">
        <w:rPr>
          <w:rFonts w:ascii="Constantia" w:hAnsi="Constantia"/>
        </w:rPr>
        <w:t xml:space="preserve"> were seen at all hours of the day and never late at night. Most species that could not be identified were detected at night.  </w:t>
      </w:r>
    </w:p>
    <w:p w:rsidR="003538E3" w:rsidRPr="00DA5DC2" w:rsidRDefault="003538E3" w:rsidP="009D1F9B">
      <w:pPr>
        <w:rPr>
          <w:rFonts w:ascii="Constantia" w:hAnsi="Constantia"/>
          <w:lang w:val="en-US"/>
        </w:rPr>
      </w:pPr>
    </w:p>
    <w:p w:rsidR="003538E3" w:rsidRPr="008052FD" w:rsidRDefault="003538E3" w:rsidP="009D1F9B">
      <w:pPr>
        <w:rPr>
          <w:rFonts w:ascii="Constantia" w:hAnsi="Constantia"/>
        </w:rPr>
      </w:pPr>
    </w:p>
    <w:p w:rsidR="003538E3" w:rsidRPr="00B62D83" w:rsidRDefault="00B74225" w:rsidP="009D1F9B">
      <w:pPr>
        <w:rPr>
          <w:rFonts w:ascii="Constantia" w:hAnsi="Constantia"/>
          <w:b/>
        </w:rPr>
      </w:pPr>
      <w:r>
        <w:rPr>
          <w:rFonts w:ascii="Constantia" w:hAnsi="Constantia"/>
          <w:b/>
        </w:rPr>
        <w:br w:type="page"/>
      </w:r>
    </w:p>
    <w:p w:rsidR="003538E3" w:rsidRPr="008052FD" w:rsidRDefault="0075657A" w:rsidP="009D1F9B">
      <w:pPr>
        <w:pStyle w:val="Heading1"/>
        <w:rPr>
          <w:rFonts w:ascii="Constantia" w:hAnsi="Constantia"/>
        </w:rPr>
      </w:pPr>
      <w:bookmarkStart w:id="18" w:name="_Toc24898514"/>
      <w:r w:rsidRPr="008052FD">
        <w:rPr>
          <w:rFonts w:ascii="Constantia" w:hAnsi="Constantia"/>
        </w:rPr>
        <w:lastRenderedPageBreak/>
        <w:t>Discussion</w:t>
      </w:r>
      <w:bookmarkEnd w:id="18"/>
    </w:p>
    <w:p w:rsidR="003538E3" w:rsidRPr="008052FD" w:rsidRDefault="0075657A" w:rsidP="009D1F9B">
      <w:pPr>
        <w:rPr>
          <w:rFonts w:ascii="Constantia" w:hAnsi="Constantia"/>
          <w:highlight w:val="white"/>
        </w:rPr>
      </w:pPr>
      <w:r w:rsidRPr="008052FD">
        <w:rPr>
          <w:rFonts w:ascii="Constantia" w:hAnsi="Constantia"/>
        </w:rPr>
        <w:t xml:space="preserve">Non-perennial rivers are known for their dry appearance and despite the common assumption that these areas are barren (Steward </w:t>
      </w:r>
      <w:r w:rsidRPr="008052FD">
        <w:rPr>
          <w:rFonts w:ascii="Constantia" w:hAnsi="Constantia"/>
          <w:i/>
        </w:rPr>
        <w:t>et al</w:t>
      </w:r>
      <w:r w:rsidR="000433A5">
        <w:rPr>
          <w:rFonts w:ascii="Constantia" w:hAnsi="Constantia"/>
        </w:rPr>
        <w:t xml:space="preserve">., 2012), the </w:t>
      </w:r>
      <w:r w:rsidR="009302AE">
        <w:rPr>
          <w:rFonts w:ascii="Constantia" w:hAnsi="Constantia"/>
        </w:rPr>
        <w:t>results of this</w:t>
      </w:r>
      <w:r w:rsidR="009302AE" w:rsidRPr="008052FD">
        <w:rPr>
          <w:rFonts w:ascii="Constantia" w:hAnsi="Constantia"/>
        </w:rPr>
        <w:t xml:space="preserve"> study have</w:t>
      </w:r>
      <w:r w:rsidRPr="008052FD">
        <w:rPr>
          <w:rFonts w:ascii="Constantia" w:hAnsi="Constantia"/>
        </w:rPr>
        <w:t xml:space="preserve"> shown that there is a diverse assemblage of species found to occur within the vicinity of the </w:t>
      </w:r>
      <w:proofErr w:type="spellStart"/>
      <w:r w:rsidRPr="008052FD">
        <w:rPr>
          <w:rFonts w:ascii="Constantia" w:hAnsi="Constantia"/>
        </w:rPr>
        <w:t>Prins</w:t>
      </w:r>
      <w:proofErr w:type="spellEnd"/>
      <w:r w:rsidRPr="008052FD">
        <w:rPr>
          <w:rFonts w:ascii="Constantia" w:hAnsi="Constantia"/>
        </w:rPr>
        <w:t xml:space="preserve"> River. Camera trap photography revealed that the </w:t>
      </w:r>
      <w:proofErr w:type="spellStart"/>
      <w:r w:rsidRPr="008052FD">
        <w:rPr>
          <w:rFonts w:ascii="Constantia" w:hAnsi="Constantia"/>
        </w:rPr>
        <w:t>Prins</w:t>
      </w:r>
      <w:proofErr w:type="spellEnd"/>
      <w:r w:rsidRPr="008052FD">
        <w:rPr>
          <w:rFonts w:ascii="Constantia" w:hAnsi="Constantia"/>
        </w:rPr>
        <w:t xml:space="preserve"> River was home to an array of vertebrate species, including 14 terrestrial mammal taxa across five different orders which were cumulatively observed across three different sites along the river. The majority of those observations were of </w:t>
      </w:r>
      <w:proofErr w:type="spellStart"/>
      <w:r w:rsidRPr="008052FD">
        <w:rPr>
          <w:rFonts w:ascii="Constantia" w:hAnsi="Constantia"/>
        </w:rPr>
        <w:t>Chacma</w:t>
      </w:r>
      <w:proofErr w:type="spellEnd"/>
      <w:r w:rsidRPr="008052FD">
        <w:rPr>
          <w:rFonts w:ascii="Constantia" w:hAnsi="Constantia"/>
        </w:rPr>
        <w:t xml:space="preserve"> baboons</w:t>
      </w:r>
      <w:r w:rsidR="000433A5">
        <w:rPr>
          <w:rFonts w:ascii="Constantia" w:hAnsi="Constantia"/>
        </w:rPr>
        <w:t xml:space="preserve"> </w:t>
      </w:r>
      <w:r w:rsidR="000433A5" w:rsidRPr="000433A5">
        <w:rPr>
          <w:rFonts w:ascii="Constantia" w:hAnsi="Constantia"/>
        </w:rPr>
        <w:t>(</w:t>
      </w:r>
      <w:proofErr w:type="spellStart"/>
      <w:r w:rsidR="000433A5" w:rsidRPr="009302AE">
        <w:rPr>
          <w:rFonts w:ascii="Constantia" w:hAnsi="Constantia"/>
          <w:i/>
        </w:rPr>
        <w:t>Papio</w:t>
      </w:r>
      <w:proofErr w:type="spellEnd"/>
      <w:r w:rsidR="000433A5" w:rsidRPr="009302AE">
        <w:rPr>
          <w:rFonts w:ascii="Constantia" w:hAnsi="Constantia"/>
          <w:i/>
        </w:rPr>
        <w:t xml:space="preserve"> </w:t>
      </w:r>
      <w:proofErr w:type="spellStart"/>
      <w:r w:rsidR="000433A5" w:rsidRPr="009302AE">
        <w:rPr>
          <w:rFonts w:ascii="Constantia" w:hAnsi="Constantia"/>
          <w:i/>
        </w:rPr>
        <w:t>ursinus</w:t>
      </w:r>
      <w:proofErr w:type="spellEnd"/>
      <w:r w:rsidR="000433A5" w:rsidRPr="000433A5">
        <w:rPr>
          <w:rFonts w:ascii="Constantia" w:hAnsi="Constantia"/>
        </w:rPr>
        <w:t>)</w:t>
      </w:r>
      <w:r w:rsidRPr="008052FD">
        <w:rPr>
          <w:rFonts w:ascii="Constantia" w:hAnsi="Constantia"/>
        </w:rPr>
        <w:t>, steenboks</w:t>
      </w:r>
      <w:r w:rsidR="000433A5">
        <w:rPr>
          <w:rFonts w:ascii="Constantia" w:hAnsi="Constantia"/>
        </w:rPr>
        <w:t xml:space="preserve"> </w:t>
      </w:r>
      <w:r w:rsidR="009302AE" w:rsidRPr="009302AE">
        <w:rPr>
          <w:rFonts w:ascii="Constantia" w:hAnsi="Constantia"/>
        </w:rPr>
        <w:t>(</w:t>
      </w:r>
      <w:proofErr w:type="spellStart"/>
      <w:r w:rsidR="009302AE" w:rsidRPr="009302AE">
        <w:rPr>
          <w:rFonts w:ascii="Constantia" w:hAnsi="Constantia"/>
          <w:i/>
        </w:rPr>
        <w:t>Raphicerus</w:t>
      </w:r>
      <w:proofErr w:type="spellEnd"/>
      <w:r w:rsidR="009302AE" w:rsidRPr="009302AE">
        <w:rPr>
          <w:rFonts w:ascii="Constantia" w:hAnsi="Constantia"/>
          <w:i/>
        </w:rPr>
        <w:t xml:space="preserve"> </w:t>
      </w:r>
      <w:proofErr w:type="spellStart"/>
      <w:r w:rsidR="009302AE" w:rsidRPr="009302AE">
        <w:rPr>
          <w:rFonts w:ascii="Constantia" w:hAnsi="Constantia"/>
          <w:i/>
        </w:rPr>
        <w:t>campestris</w:t>
      </w:r>
      <w:proofErr w:type="spellEnd"/>
      <w:r w:rsidR="009302AE" w:rsidRPr="009302AE">
        <w:rPr>
          <w:rFonts w:ascii="Constantia" w:hAnsi="Constantia"/>
        </w:rPr>
        <w:t>)</w:t>
      </w:r>
      <w:r w:rsidRPr="008052FD">
        <w:rPr>
          <w:rFonts w:ascii="Constantia" w:hAnsi="Constantia"/>
        </w:rPr>
        <w:t>, black backed jackals</w:t>
      </w:r>
      <w:r w:rsidR="009302AE">
        <w:rPr>
          <w:rFonts w:ascii="Constantia" w:hAnsi="Constantia"/>
        </w:rPr>
        <w:t xml:space="preserve"> (</w:t>
      </w:r>
      <w:proofErr w:type="spellStart"/>
      <w:r w:rsidR="009302AE" w:rsidRPr="009302AE">
        <w:rPr>
          <w:rFonts w:ascii="Constantia" w:hAnsi="Constantia"/>
          <w:i/>
        </w:rPr>
        <w:t>Canis</w:t>
      </w:r>
      <w:proofErr w:type="spellEnd"/>
      <w:r w:rsidR="009302AE" w:rsidRPr="009302AE">
        <w:rPr>
          <w:rFonts w:ascii="Constantia" w:hAnsi="Constantia"/>
          <w:i/>
        </w:rPr>
        <w:t xml:space="preserve"> </w:t>
      </w:r>
      <w:proofErr w:type="spellStart"/>
      <w:r w:rsidR="009302AE" w:rsidRPr="009302AE">
        <w:rPr>
          <w:rFonts w:ascii="Constantia" w:hAnsi="Constantia"/>
          <w:i/>
        </w:rPr>
        <w:t>mesomelas</w:t>
      </w:r>
      <w:proofErr w:type="spellEnd"/>
      <w:r w:rsidR="009302AE" w:rsidRPr="009302AE">
        <w:rPr>
          <w:rFonts w:ascii="Constantia" w:hAnsi="Constantia"/>
        </w:rPr>
        <w:t>)</w:t>
      </w:r>
      <w:r w:rsidRPr="008052FD">
        <w:rPr>
          <w:rFonts w:ascii="Constantia" w:hAnsi="Constantia"/>
        </w:rPr>
        <w:t>, and</w:t>
      </w:r>
      <w:r w:rsidR="00B67540">
        <w:rPr>
          <w:rFonts w:ascii="Constantia" w:hAnsi="Constantia"/>
        </w:rPr>
        <w:t xml:space="preserve"> cattle</w:t>
      </w:r>
      <w:r w:rsidR="009302AE">
        <w:rPr>
          <w:rFonts w:ascii="Constantia" w:hAnsi="Constantia"/>
        </w:rPr>
        <w:t xml:space="preserve"> </w:t>
      </w:r>
      <w:r w:rsidR="009302AE" w:rsidRPr="009302AE">
        <w:rPr>
          <w:rFonts w:ascii="Constantia" w:hAnsi="Constantia"/>
        </w:rPr>
        <w:t>(</w:t>
      </w:r>
      <w:proofErr w:type="spellStart"/>
      <w:r w:rsidR="009302AE" w:rsidRPr="009302AE">
        <w:rPr>
          <w:rFonts w:ascii="Constantia" w:hAnsi="Constantia"/>
          <w:i/>
        </w:rPr>
        <w:t>Bos</w:t>
      </w:r>
      <w:proofErr w:type="spellEnd"/>
      <w:r w:rsidR="009302AE" w:rsidRPr="009302AE">
        <w:rPr>
          <w:rFonts w:ascii="Constantia" w:hAnsi="Constantia"/>
          <w:i/>
        </w:rPr>
        <w:t xml:space="preserve"> </w:t>
      </w:r>
      <w:proofErr w:type="spellStart"/>
      <w:proofErr w:type="gramStart"/>
      <w:r w:rsidR="009302AE" w:rsidRPr="009302AE">
        <w:rPr>
          <w:rFonts w:ascii="Constantia" w:hAnsi="Constantia"/>
          <w:i/>
        </w:rPr>
        <w:t>taurus</w:t>
      </w:r>
      <w:proofErr w:type="spellEnd"/>
      <w:proofErr w:type="gramEnd"/>
      <w:r w:rsidR="009302AE" w:rsidRPr="009302AE">
        <w:rPr>
          <w:rFonts w:ascii="Constantia" w:hAnsi="Constantia"/>
        </w:rPr>
        <w:t>)</w:t>
      </w:r>
      <w:r w:rsidRPr="008052FD">
        <w:rPr>
          <w:rFonts w:ascii="Constantia" w:hAnsi="Constantia"/>
        </w:rPr>
        <w:t xml:space="preserve">. Additionally, camera traps also photographed numerous unidentified birds across the </w:t>
      </w:r>
      <w:proofErr w:type="spellStart"/>
      <w:r w:rsidRPr="008052FD">
        <w:rPr>
          <w:rFonts w:ascii="Constantia" w:hAnsi="Constantia"/>
        </w:rPr>
        <w:t>Prins</w:t>
      </w:r>
      <w:proofErr w:type="spellEnd"/>
      <w:r w:rsidRPr="008052FD">
        <w:rPr>
          <w:rFonts w:ascii="Constantia" w:hAnsi="Constantia"/>
        </w:rPr>
        <w:t xml:space="preserve"> River. Detectability of species varied across sites and also varied across months of the year, with the majority of photographs being taken during summer.</w:t>
      </w:r>
      <w:r w:rsidR="00EC2E6E">
        <w:rPr>
          <w:rFonts w:ascii="Constantia" w:hAnsi="Constantia"/>
        </w:rPr>
        <w:t xml:space="preserve"> Moreover, it was</w:t>
      </w:r>
      <w:r w:rsidR="0030406C">
        <w:rPr>
          <w:rFonts w:ascii="Constantia" w:hAnsi="Constantia"/>
        </w:rPr>
        <w:t xml:space="preserve"> found that time-triggered photographs captured drastically </w:t>
      </w:r>
      <w:r w:rsidR="00EC2E6E">
        <w:rPr>
          <w:rFonts w:ascii="Constantia" w:hAnsi="Constantia"/>
        </w:rPr>
        <w:t>less detection</w:t>
      </w:r>
      <w:r w:rsidR="0030406C">
        <w:rPr>
          <w:rFonts w:ascii="Constantia" w:hAnsi="Constantia"/>
        </w:rPr>
        <w:t xml:space="preserve"> than motion triggered photographs.</w:t>
      </w:r>
      <w:r w:rsidRPr="008052FD">
        <w:rPr>
          <w:rFonts w:ascii="Constantia" w:hAnsi="Constantia"/>
        </w:rPr>
        <w:t xml:space="preserve"> </w:t>
      </w:r>
    </w:p>
    <w:p w:rsidR="003538E3" w:rsidRDefault="0075657A" w:rsidP="009D1F9B">
      <w:pPr>
        <w:rPr>
          <w:rFonts w:ascii="Constantia" w:hAnsi="Constantia"/>
          <w:highlight w:val="white"/>
        </w:rPr>
      </w:pPr>
      <w:r w:rsidRPr="008052FD">
        <w:rPr>
          <w:rFonts w:ascii="Constantia" w:hAnsi="Constantia"/>
          <w:highlight w:val="white"/>
        </w:rPr>
        <w:t xml:space="preserve">The </w:t>
      </w:r>
      <w:r w:rsidR="0030406C" w:rsidRPr="008052FD">
        <w:rPr>
          <w:rFonts w:ascii="Constantia" w:hAnsi="Constantia"/>
          <w:highlight w:val="white"/>
        </w:rPr>
        <w:t>effect of variances in water availability on species detections was</w:t>
      </w:r>
      <w:r w:rsidRPr="008052FD">
        <w:rPr>
          <w:rFonts w:ascii="Constantia" w:hAnsi="Constantia"/>
          <w:highlight w:val="white"/>
        </w:rPr>
        <w:t xml:space="preserve"> not expected. While it would be assumed that species richness would be higher at sites with </w:t>
      </w:r>
      <w:r w:rsidR="0030406C">
        <w:rPr>
          <w:rFonts w:ascii="Constantia" w:hAnsi="Constantia"/>
          <w:highlight w:val="white"/>
        </w:rPr>
        <w:t>constant</w:t>
      </w:r>
      <w:r w:rsidRPr="008052FD">
        <w:rPr>
          <w:rFonts w:ascii="Constantia" w:hAnsi="Constantia"/>
          <w:highlight w:val="white"/>
        </w:rPr>
        <w:t xml:space="preserve"> water</w:t>
      </w:r>
      <w:r w:rsidR="0030406C">
        <w:rPr>
          <w:rFonts w:ascii="Constantia" w:hAnsi="Constantia"/>
          <w:highlight w:val="white"/>
        </w:rPr>
        <w:t xml:space="preserve"> availability</w:t>
      </w:r>
      <w:r w:rsidRPr="008052FD">
        <w:rPr>
          <w:rFonts w:ascii="Constantia" w:hAnsi="Constantia"/>
          <w:highlight w:val="white"/>
        </w:rPr>
        <w:t xml:space="preserve">, the reality was not so. NPR2, a site which only contained water during the flood </w:t>
      </w:r>
      <w:r w:rsidR="000A41A6">
        <w:rPr>
          <w:rFonts w:ascii="Constantia" w:hAnsi="Constantia"/>
          <w:highlight w:val="white"/>
        </w:rPr>
        <w:t xml:space="preserve">in </w:t>
      </w:r>
      <w:r w:rsidR="009302AE">
        <w:rPr>
          <w:rFonts w:ascii="Constantia" w:hAnsi="Constantia"/>
          <w:highlight w:val="white"/>
        </w:rPr>
        <w:t>January 2018</w:t>
      </w:r>
      <w:r w:rsidR="000A41A6">
        <w:rPr>
          <w:rFonts w:ascii="Constantia" w:hAnsi="Constantia"/>
          <w:highlight w:val="white"/>
        </w:rPr>
        <w:t xml:space="preserve"> (Figure 2)</w:t>
      </w:r>
      <w:r w:rsidRPr="008052FD">
        <w:rPr>
          <w:rFonts w:ascii="Constantia" w:hAnsi="Constantia"/>
          <w:highlight w:val="white"/>
        </w:rPr>
        <w:t>, was found to have the highest number of detections as well a</w:t>
      </w:r>
      <w:r w:rsidR="00EC2E6E">
        <w:rPr>
          <w:rFonts w:ascii="Constantia" w:hAnsi="Constantia"/>
          <w:highlight w:val="white"/>
        </w:rPr>
        <w:t xml:space="preserve">s the highest species richness. </w:t>
      </w:r>
      <w:r w:rsidR="00627CB4">
        <w:rPr>
          <w:rFonts w:ascii="Constantia" w:hAnsi="Constantia"/>
          <w:highlight w:val="white"/>
        </w:rPr>
        <w:t>It was found that v</w:t>
      </w:r>
      <w:r w:rsidRPr="008052FD">
        <w:rPr>
          <w:rFonts w:ascii="Constantia" w:hAnsi="Constantia"/>
          <w:highlight w:val="white"/>
        </w:rPr>
        <w:t>isitation appeared to increase with water availability but that ultimately the patterns seen were idiosyncratic, suggesting that species visitation could not be explained</w:t>
      </w:r>
      <w:r w:rsidR="00627CB4">
        <w:rPr>
          <w:rFonts w:ascii="Constantia" w:hAnsi="Constantia"/>
          <w:highlight w:val="white"/>
        </w:rPr>
        <w:t xml:space="preserve"> simply</w:t>
      </w:r>
      <w:r w:rsidRPr="008052FD">
        <w:rPr>
          <w:rFonts w:ascii="Constantia" w:hAnsi="Constantia"/>
          <w:highlight w:val="white"/>
        </w:rPr>
        <w:t xml:space="preserve"> by the presence or absence of water. As </w:t>
      </w:r>
      <w:r w:rsidRPr="008052FD">
        <w:rPr>
          <w:rFonts w:ascii="Constantia" w:hAnsi="Constantia"/>
          <w:highlight w:val="white"/>
        </w:rPr>
        <w:lastRenderedPageBreak/>
        <w:t xml:space="preserve">stated by Steward </w:t>
      </w:r>
      <w:r w:rsidRPr="008052FD">
        <w:rPr>
          <w:rFonts w:ascii="Constantia" w:hAnsi="Constantia"/>
          <w:i/>
          <w:highlight w:val="white"/>
        </w:rPr>
        <w:t>et al</w:t>
      </w:r>
      <w:r w:rsidRPr="008052FD">
        <w:rPr>
          <w:rFonts w:ascii="Constantia" w:hAnsi="Constantia"/>
          <w:highlight w:val="white"/>
        </w:rPr>
        <w:t xml:space="preserve">. (2012), the </w:t>
      </w:r>
      <w:r w:rsidR="009302AE" w:rsidRPr="008052FD">
        <w:rPr>
          <w:rFonts w:ascii="Constantia" w:hAnsi="Constantia"/>
          <w:highlight w:val="white"/>
        </w:rPr>
        <w:t>soil in dry riverbeds is</w:t>
      </w:r>
      <w:r w:rsidRPr="008052FD">
        <w:rPr>
          <w:rFonts w:ascii="Constantia" w:hAnsi="Constantia"/>
          <w:highlight w:val="white"/>
        </w:rPr>
        <w:t xml:space="preserve"> highly retentive of organic matter and nutrients, thus enriching the surrounding vegetation. This makes it favourable to many species, including grazers such as cattle, which have been observed to feed in these habitats </w:t>
      </w:r>
      <w:r w:rsidRPr="008052FD">
        <w:rPr>
          <w:rFonts w:ascii="Constantia" w:hAnsi="Constantia"/>
        </w:rPr>
        <w:t>(</w:t>
      </w:r>
      <w:proofErr w:type="spellStart"/>
      <w:r w:rsidRPr="008052FD">
        <w:rPr>
          <w:rFonts w:ascii="Constantia" w:hAnsi="Constantia"/>
        </w:rPr>
        <w:t>Kassas</w:t>
      </w:r>
      <w:proofErr w:type="spellEnd"/>
      <w:r w:rsidRPr="008052FD">
        <w:rPr>
          <w:rFonts w:ascii="Constantia" w:hAnsi="Constantia"/>
        </w:rPr>
        <w:t xml:space="preserve"> and Imam, 1954).</w:t>
      </w:r>
      <w:r w:rsidRPr="008052FD">
        <w:rPr>
          <w:rFonts w:ascii="Constantia" w:hAnsi="Constantia"/>
          <w:highlight w:val="white"/>
        </w:rPr>
        <w:t xml:space="preserve"> Furthermore, after a river dries up, species of terrestrial animals will consume any stranded matter such as dead fish or invertebrates </w:t>
      </w:r>
      <w:r w:rsidRPr="008052FD">
        <w:rPr>
          <w:rFonts w:ascii="Constantia" w:hAnsi="Constantia"/>
        </w:rPr>
        <w:t>(Williams, 2005)</w:t>
      </w:r>
      <w:r w:rsidRPr="008052FD">
        <w:rPr>
          <w:rFonts w:ascii="Constantia" w:hAnsi="Constantia"/>
          <w:highlight w:val="white"/>
        </w:rPr>
        <w:t xml:space="preserve">. </w:t>
      </w:r>
      <w:proofErr w:type="gramStart"/>
      <w:r w:rsidR="00B24067" w:rsidRPr="008052FD">
        <w:rPr>
          <w:rFonts w:ascii="Constantia" w:hAnsi="Constantia"/>
          <w:highlight w:val="white"/>
        </w:rPr>
        <w:t>This further account</w:t>
      </w:r>
      <w:r w:rsidR="00B24067">
        <w:rPr>
          <w:rFonts w:ascii="Constantia" w:hAnsi="Constantia"/>
          <w:highlight w:val="white"/>
        </w:rPr>
        <w:t>s</w:t>
      </w:r>
      <w:proofErr w:type="gramEnd"/>
      <w:r w:rsidRPr="008052FD">
        <w:rPr>
          <w:rFonts w:ascii="Constantia" w:hAnsi="Constantia"/>
          <w:highlight w:val="white"/>
        </w:rPr>
        <w:t xml:space="preserve"> for the highest visitation occurring in the month of February, immediately after the flood.  </w:t>
      </w:r>
    </w:p>
    <w:p w:rsidR="00627CB4" w:rsidRDefault="00CE77F8" w:rsidP="009D1F9B">
      <w:pPr>
        <w:rPr>
          <w:rFonts w:ascii="Constantia" w:hAnsi="Constantia"/>
          <w:highlight w:val="white"/>
        </w:rPr>
      </w:pPr>
      <w:r>
        <w:rPr>
          <w:rFonts w:ascii="Constantia" w:hAnsi="Constantia"/>
          <w:highlight w:val="white"/>
        </w:rPr>
        <w:t>The sites are relatively similar in species composition</w:t>
      </w:r>
      <w:r w:rsidR="004D2433">
        <w:rPr>
          <w:rFonts w:ascii="Constantia" w:hAnsi="Constantia"/>
          <w:highlight w:val="white"/>
        </w:rPr>
        <w:t xml:space="preserve">. The larger members of order </w:t>
      </w:r>
      <w:proofErr w:type="spellStart"/>
      <w:r w:rsidR="004D2433">
        <w:rPr>
          <w:rFonts w:ascii="Constantia" w:hAnsi="Constantia"/>
          <w:highlight w:val="white"/>
        </w:rPr>
        <w:t>Ungulata</w:t>
      </w:r>
      <w:proofErr w:type="spellEnd"/>
      <w:r w:rsidR="004D2433">
        <w:rPr>
          <w:rFonts w:ascii="Constantia" w:hAnsi="Constantia"/>
          <w:highlight w:val="white"/>
        </w:rPr>
        <w:t xml:space="preserve"> are associated together. </w:t>
      </w:r>
      <w:proofErr w:type="spellStart"/>
      <w:r w:rsidR="004D2433">
        <w:rPr>
          <w:rFonts w:ascii="Constantia" w:hAnsi="Constantia"/>
          <w:highlight w:val="white"/>
        </w:rPr>
        <w:t>Ungulata</w:t>
      </w:r>
      <w:proofErr w:type="spellEnd"/>
      <w:r w:rsidR="004D2433">
        <w:rPr>
          <w:rFonts w:ascii="Constantia" w:hAnsi="Constantia"/>
          <w:highlight w:val="white"/>
        </w:rPr>
        <w:t xml:space="preserve"> also made up the highest proportion of species found.</w:t>
      </w:r>
      <w:r>
        <w:rPr>
          <w:rFonts w:ascii="Constantia" w:hAnsi="Constantia"/>
          <w:highlight w:val="white"/>
        </w:rPr>
        <w:t xml:space="preserve"> </w:t>
      </w:r>
      <w:r w:rsidR="0074367D" w:rsidRPr="008052FD">
        <w:rPr>
          <w:rFonts w:ascii="Constantia" w:hAnsi="Constantia"/>
        </w:rPr>
        <w:t xml:space="preserve">Mann </w:t>
      </w:r>
      <w:r w:rsidR="0074367D" w:rsidRPr="008052FD">
        <w:rPr>
          <w:rFonts w:ascii="Constantia" w:hAnsi="Constantia"/>
          <w:i/>
        </w:rPr>
        <w:t>et al</w:t>
      </w:r>
      <w:r w:rsidR="0074367D" w:rsidRPr="008052FD">
        <w:rPr>
          <w:rFonts w:ascii="Constantia" w:hAnsi="Constantia"/>
        </w:rPr>
        <w:t>. (2014) und</w:t>
      </w:r>
      <w:r w:rsidR="00DA7C73">
        <w:rPr>
          <w:rFonts w:ascii="Constantia" w:hAnsi="Constantia"/>
        </w:rPr>
        <w:t>ertook a camera trap survey</w:t>
      </w:r>
      <w:r w:rsidR="0074367D" w:rsidRPr="008052FD">
        <w:rPr>
          <w:rFonts w:ascii="Constantia" w:hAnsi="Constantia"/>
        </w:rPr>
        <w:t xml:space="preserve"> in the Klein Karoo</w:t>
      </w:r>
      <w:r w:rsidR="00DA7C73">
        <w:rPr>
          <w:rFonts w:ascii="Constantia" w:hAnsi="Constantia"/>
        </w:rPr>
        <w:t xml:space="preserve"> as well</w:t>
      </w:r>
      <w:r w:rsidR="0074367D" w:rsidRPr="008052FD">
        <w:rPr>
          <w:rFonts w:ascii="Constantia" w:hAnsi="Constantia"/>
        </w:rPr>
        <w:t xml:space="preserve"> and recorded a total of 23 mammal species. The study in question took place across the three distinct biomes within the Klein Karoo, and consequently, </w:t>
      </w:r>
      <w:r w:rsidR="00DA7C73" w:rsidRPr="008052FD">
        <w:rPr>
          <w:rFonts w:ascii="Constantia" w:hAnsi="Constantia"/>
        </w:rPr>
        <w:t>higher</w:t>
      </w:r>
      <w:r w:rsidR="0074367D" w:rsidRPr="008052FD">
        <w:rPr>
          <w:rFonts w:ascii="Constantia" w:hAnsi="Constantia"/>
        </w:rPr>
        <w:t xml:space="preserve"> species diversity is expected in comparison to this present study</w:t>
      </w:r>
      <w:r w:rsidR="00A7401C">
        <w:rPr>
          <w:rFonts w:ascii="Constantia" w:hAnsi="Constantia"/>
        </w:rPr>
        <w:t xml:space="preserve"> which focused only on one habitat</w:t>
      </w:r>
      <w:r w:rsidR="0074367D" w:rsidRPr="008052FD">
        <w:rPr>
          <w:rFonts w:ascii="Constantia" w:hAnsi="Constantia"/>
        </w:rPr>
        <w:t>.</w:t>
      </w:r>
      <w:r w:rsidR="0074367D" w:rsidRPr="008052FD">
        <w:rPr>
          <w:rFonts w:ascii="Constantia" w:hAnsi="Constantia"/>
          <w:highlight w:val="white"/>
        </w:rPr>
        <w:t xml:space="preserve">  </w:t>
      </w:r>
    </w:p>
    <w:p w:rsidR="00DA7C73" w:rsidRPr="008052FD" w:rsidRDefault="00DA7C73" w:rsidP="00DA7C73">
      <w:pPr>
        <w:rPr>
          <w:rFonts w:ascii="Constantia" w:hAnsi="Constantia"/>
          <w:highlight w:val="white"/>
        </w:rPr>
      </w:pPr>
      <w:r w:rsidRPr="008052FD">
        <w:rPr>
          <w:rFonts w:ascii="Constantia" w:hAnsi="Constantia"/>
          <w:highlight w:val="white"/>
        </w:rPr>
        <w:t>Periodic natural floods that occur are characteristic of this environment and visible effects are seen in the vegetation surrounding the river with flora becoming greener and more abundant. This was observed in the months following the flood of January 2018</w:t>
      </w:r>
      <w:r w:rsidR="009302AE">
        <w:rPr>
          <w:rFonts w:ascii="Constantia" w:hAnsi="Constantia"/>
          <w:highlight w:val="white"/>
        </w:rPr>
        <w:t xml:space="preserve"> </w:t>
      </w:r>
      <w:r w:rsidR="006C4144">
        <w:rPr>
          <w:rFonts w:ascii="Constantia" w:hAnsi="Constantia"/>
          <w:highlight w:val="white"/>
        </w:rPr>
        <w:t>(Figure 2)</w:t>
      </w:r>
      <w:r w:rsidRPr="008052FD">
        <w:rPr>
          <w:rFonts w:ascii="Constantia" w:hAnsi="Constantia"/>
          <w:highlight w:val="white"/>
        </w:rPr>
        <w:t>. Considering that cattle often feed on the vegetation present, this is relevant for the agricultural practices of the area (Steward</w:t>
      </w:r>
      <w:r w:rsidRPr="008052FD">
        <w:rPr>
          <w:rFonts w:ascii="Constantia" w:hAnsi="Constantia"/>
          <w:i/>
          <w:highlight w:val="white"/>
        </w:rPr>
        <w:t xml:space="preserve"> et al</w:t>
      </w:r>
      <w:r w:rsidRPr="008052FD">
        <w:rPr>
          <w:rFonts w:ascii="Constantia" w:hAnsi="Constantia"/>
          <w:highlight w:val="white"/>
        </w:rPr>
        <w:t xml:space="preserve">., 2012). Particularly in Klein Karoo, there is a reliance on farming </w:t>
      </w:r>
      <w:r w:rsidRPr="008052FD">
        <w:rPr>
          <w:rFonts w:ascii="Constantia" w:hAnsi="Constantia"/>
        </w:rPr>
        <w:t>(</w:t>
      </w:r>
      <w:proofErr w:type="spellStart"/>
      <w:r w:rsidRPr="008052FD">
        <w:rPr>
          <w:rFonts w:ascii="Constantia" w:hAnsi="Constantia"/>
        </w:rPr>
        <w:t>Maitre</w:t>
      </w:r>
      <w:proofErr w:type="spellEnd"/>
      <w:r w:rsidRPr="008052FD">
        <w:rPr>
          <w:rFonts w:ascii="Constantia" w:hAnsi="Constantia"/>
        </w:rPr>
        <w:t xml:space="preserve">, Colvin and </w:t>
      </w:r>
      <w:proofErr w:type="spellStart"/>
      <w:r w:rsidRPr="008052FD">
        <w:rPr>
          <w:rFonts w:ascii="Constantia" w:hAnsi="Constantia"/>
        </w:rPr>
        <w:t>Maherry</w:t>
      </w:r>
      <w:proofErr w:type="spellEnd"/>
      <w:r w:rsidRPr="008052FD">
        <w:rPr>
          <w:rFonts w:ascii="Constantia" w:hAnsi="Constantia"/>
        </w:rPr>
        <w:t xml:space="preserve">, 2009) and as explained by </w:t>
      </w:r>
      <w:proofErr w:type="spellStart"/>
      <w:r w:rsidRPr="008052FD">
        <w:rPr>
          <w:rFonts w:ascii="Constantia" w:hAnsi="Constantia"/>
        </w:rPr>
        <w:t>Kassas</w:t>
      </w:r>
      <w:proofErr w:type="spellEnd"/>
      <w:r w:rsidRPr="008052FD">
        <w:rPr>
          <w:rFonts w:ascii="Constantia" w:hAnsi="Constantia"/>
        </w:rPr>
        <w:t xml:space="preserve"> and Imam (1954), cattle </w:t>
      </w:r>
      <w:r w:rsidR="009302AE">
        <w:rPr>
          <w:rFonts w:ascii="Constantia" w:hAnsi="Constantia"/>
        </w:rPr>
        <w:t>typically graze in dry riverbeds</w:t>
      </w:r>
      <w:r w:rsidRPr="008052FD">
        <w:rPr>
          <w:rFonts w:ascii="Constantia" w:hAnsi="Constantia"/>
        </w:rPr>
        <w:t>.</w:t>
      </w:r>
      <w:r w:rsidR="00576F26">
        <w:rPr>
          <w:rFonts w:ascii="Constantia" w:hAnsi="Constantia"/>
        </w:rPr>
        <w:t xml:space="preserve"> </w:t>
      </w:r>
      <w:r w:rsidR="00D06D0A">
        <w:rPr>
          <w:rFonts w:ascii="Constantia" w:hAnsi="Constantia"/>
        </w:rPr>
        <w:t>February has the highest monthly temperature of the year</w:t>
      </w:r>
      <w:r w:rsidR="00B24067">
        <w:rPr>
          <w:rFonts w:ascii="Constantia" w:hAnsi="Constantia"/>
        </w:rPr>
        <w:t xml:space="preserve">. This increased heat could be another factor to explain </w:t>
      </w:r>
      <w:r w:rsidR="00B24067">
        <w:rPr>
          <w:rFonts w:ascii="Constantia" w:hAnsi="Constantia"/>
        </w:rPr>
        <w:lastRenderedPageBreak/>
        <w:t>the increased visitation rates in summer.</w:t>
      </w:r>
      <w:r w:rsidR="002D69B9">
        <w:rPr>
          <w:rFonts w:ascii="Constantia" w:hAnsi="Constantia"/>
        </w:rPr>
        <w:t xml:space="preserve"> It was considered unlikely whether the increase in visitation rates in February was due to recruitment of juveniles to the population, as there was no</w:t>
      </w:r>
      <w:r w:rsidR="005C659B">
        <w:rPr>
          <w:rFonts w:ascii="Constantia" w:hAnsi="Constantia"/>
        </w:rPr>
        <w:t xml:space="preserve"> noticeable</w:t>
      </w:r>
      <w:r w:rsidR="002D69B9">
        <w:rPr>
          <w:rFonts w:ascii="Constantia" w:hAnsi="Constantia"/>
        </w:rPr>
        <w:t xml:space="preserve"> increase in the amount of juveniles </w:t>
      </w:r>
      <w:r w:rsidR="005C659B">
        <w:rPr>
          <w:rFonts w:ascii="Constantia" w:hAnsi="Constantia"/>
        </w:rPr>
        <w:t>observed</w:t>
      </w:r>
      <w:r w:rsidR="002D69B9">
        <w:rPr>
          <w:rFonts w:ascii="Constantia" w:hAnsi="Constantia"/>
        </w:rPr>
        <w:t>.</w:t>
      </w:r>
    </w:p>
    <w:p w:rsidR="00AD6A99" w:rsidRDefault="00DA7C73" w:rsidP="009D1F9B">
      <w:pPr>
        <w:rPr>
          <w:rFonts w:ascii="Constantia" w:hAnsi="Constantia"/>
        </w:rPr>
      </w:pPr>
      <w:r w:rsidRPr="008052FD">
        <w:rPr>
          <w:rFonts w:ascii="Constantia" w:hAnsi="Constantia"/>
          <w:highlight w:val="white"/>
        </w:rPr>
        <w:t>There are independent associations of predator and prey species occurring. The appearance of caracal</w:t>
      </w:r>
      <w:r w:rsidR="009302AE">
        <w:rPr>
          <w:rFonts w:ascii="Constantia" w:hAnsi="Constantia"/>
          <w:highlight w:val="white"/>
        </w:rPr>
        <w:t xml:space="preserve"> (</w:t>
      </w:r>
      <w:r w:rsidR="009302AE">
        <w:rPr>
          <w:rFonts w:ascii="Constantia" w:hAnsi="Constantia"/>
          <w:i/>
          <w:highlight w:val="white"/>
        </w:rPr>
        <w:t>Caracal caracal</w:t>
      </w:r>
      <w:r w:rsidR="009302AE">
        <w:rPr>
          <w:rFonts w:ascii="Constantia" w:hAnsi="Constantia"/>
          <w:highlight w:val="white"/>
        </w:rPr>
        <w:t>)</w:t>
      </w:r>
      <w:r w:rsidRPr="008052FD">
        <w:rPr>
          <w:rFonts w:ascii="Constantia" w:hAnsi="Constantia"/>
          <w:highlight w:val="white"/>
        </w:rPr>
        <w:t xml:space="preserve"> in only six intervals is expected due to their naturally low density </w:t>
      </w:r>
      <w:r w:rsidRPr="008052FD">
        <w:rPr>
          <w:rFonts w:ascii="Constantia" w:hAnsi="Constantia"/>
        </w:rPr>
        <w:t xml:space="preserve">(Melville and </w:t>
      </w:r>
      <w:proofErr w:type="spellStart"/>
      <w:r w:rsidRPr="008052FD">
        <w:rPr>
          <w:rFonts w:ascii="Constantia" w:hAnsi="Constantia"/>
        </w:rPr>
        <w:t>Bothma</w:t>
      </w:r>
      <w:proofErr w:type="spellEnd"/>
      <w:r w:rsidRPr="008052FD">
        <w:rPr>
          <w:rFonts w:ascii="Constantia" w:hAnsi="Constantia"/>
        </w:rPr>
        <w:t>, 2006)</w:t>
      </w:r>
      <w:r w:rsidRPr="008052FD">
        <w:rPr>
          <w:rFonts w:ascii="Constantia" w:hAnsi="Constantia"/>
          <w:highlight w:val="white"/>
        </w:rPr>
        <w:t>. They were seen at all three sites, as were some species of their natural prey, such as birds and steenbok</w:t>
      </w:r>
      <w:r w:rsidR="009302AE">
        <w:rPr>
          <w:rFonts w:ascii="Constantia" w:hAnsi="Constantia"/>
          <w:highlight w:val="white"/>
        </w:rPr>
        <w:t xml:space="preserve"> </w:t>
      </w:r>
      <w:r w:rsidR="009302AE" w:rsidRPr="009302AE">
        <w:rPr>
          <w:rFonts w:ascii="Constantia" w:hAnsi="Constantia"/>
        </w:rPr>
        <w:t>(</w:t>
      </w:r>
      <w:proofErr w:type="spellStart"/>
      <w:r w:rsidR="009302AE" w:rsidRPr="009302AE">
        <w:rPr>
          <w:rFonts w:ascii="Constantia" w:hAnsi="Constantia"/>
          <w:i/>
        </w:rPr>
        <w:t>Raphicerus</w:t>
      </w:r>
      <w:proofErr w:type="spellEnd"/>
      <w:r w:rsidR="009302AE" w:rsidRPr="009302AE">
        <w:rPr>
          <w:rFonts w:ascii="Constantia" w:hAnsi="Constantia"/>
          <w:i/>
        </w:rPr>
        <w:t xml:space="preserve"> </w:t>
      </w:r>
      <w:proofErr w:type="spellStart"/>
      <w:r w:rsidR="009302AE" w:rsidRPr="009302AE">
        <w:rPr>
          <w:rFonts w:ascii="Constantia" w:hAnsi="Constantia"/>
          <w:i/>
        </w:rPr>
        <w:t>campestris</w:t>
      </w:r>
      <w:proofErr w:type="spellEnd"/>
      <w:r w:rsidR="009302AE" w:rsidRPr="009302AE">
        <w:rPr>
          <w:rFonts w:ascii="Constantia" w:hAnsi="Constantia"/>
        </w:rPr>
        <w:t>)</w:t>
      </w:r>
      <w:r w:rsidR="00AA6CEA">
        <w:rPr>
          <w:rFonts w:ascii="Constantia" w:hAnsi="Constantia"/>
          <w:highlight w:val="white"/>
        </w:rPr>
        <w:t xml:space="preserve"> </w:t>
      </w:r>
      <w:r w:rsidR="00AA6CEA" w:rsidRPr="00AA6CEA">
        <w:rPr>
          <w:rFonts w:ascii="Constantia" w:hAnsi="Constantia"/>
          <w:highlight w:val="white"/>
        </w:rPr>
        <w:t>(</w:t>
      </w:r>
      <w:proofErr w:type="spellStart"/>
      <w:r w:rsidR="00AA6CEA" w:rsidRPr="00AA6CEA">
        <w:rPr>
          <w:rFonts w:ascii="Constantia" w:hAnsi="Constantia"/>
          <w:highlight w:val="white"/>
        </w:rPr>
        <w:t>Avenant</w:t>
      </w:r>
      <w:proofErr w:type="spellEnd"/>
      <w:r w:rsidR="00AA6CEA" w:rsidRPr="00AA6CEA">
        <w:rPr>
          <w:rFonts w:ascii="Constantia" w:hAnsi="Constantia"/>
          <w:highlight w:val="white"/>
        </w:rPr>
        <w:t xml:space="preserve"> and </w:t>
      </w:r>
      <w:proofErr w:type="spellStart"/>
      <w:r w:rsidR="00AA6CEA" w:rsidRPr="00AA6CEA">
        <w:rPr>
          <w:rFonts w:ascii="Constantia" w:hAnsi="Constantia"/>
          <w:highlight w:val="white"/>
        </w:rPr>
        <w:t>Nel</w:t>
      </w:r>
      <w:proofErr w:type="spellEnd"/>
      <w:r w:rsidR="00AA6CEA" w:rsidRPr="00AA6CEA">
        <w:rPr>
          <w:rFonts w:ascii="Constantia" w:hAnsi="Constantia"/>
          <w:highlight w:val="white"/>
        </w:rPr>
        <w:t>, 2002)</w:t>
      </w:r>
      <w:r w:rsidRPr="008052FD">
        <w:rPr>
          <w:rFonts w:ascii="Constantia" w:hAnsi="Constantia"/>
          <w:highlight w:val="white"/>
        </w:rPr>
        <w:t>.</w:t>
      </w:r>
      <w:r w:rsidR="009302AE">
        <w:rPr>
          <w:rFonts w:ascii="Constantia" w:hAnsi="Constantia"/>
          <w:highlight w:val="white"/>
        </w:rPr>
        <w:t xml:space="preserve"> </w:t>
      </w:r>
      <w:proofErr w:type="gramStart"/>
      <w:r w:rsidR="009302AE">
        <w:rPr>
          <w:rFonts w:ascii="Constantia" w:hAnsi="Constantia"/>
          <w:highlight w:val="white"/>
        </w:rPr>
        <w:t>Variation in diurnal patterns of species were</w:t>
      </w:r>
      <w:proofErr w:type="gramEnd"/>
      <w:r w:rsidR="009302AE">
        <w:rPr>
          <w:rFonts w:ascii="Constantia" w:hAnsi="Constantia"/>
          <w:highlight w:val="white"/>
        </w:rPr>
        <w:t xml:space="preserve"> </w:t>
      </w:r>
      <w:r w:rsidR="00AA6CEA">
        <w:rPr>
          <w:rFonts w:ascii="Constantia" w:hAnsi="Constantia"/>
          <w:highlight w:val="white"/>
        </w:rPr>
        <w:t>observed.</w:t>
      </w:r>
      <w:r w:rsidRPr="008052FD">
        <w:rPr>
          <w:rFonts w:ascii="Constantia" w:hAnsi="Constantia"/>
          <w:highlight w:val="white"/>
        </w:rPr>
        <w:t xml:space="preserve"> Black-backed jackals are usually scarce when in an area with strong human presence, however having been known to appear more frequently where there is no such danger </w:t>
      </w:r>
      <w:r w:rsidRPr="008052FD">
        <w:rPr>
          <w:rFonts w:ascii="Constantia" w:hAnsi="Constantia"/>
        </w:rPr>
        <w:t xml:space="preserve">(Stuart and Stuart, 2015). </w:t>
      </w:r>
      <w:r w:rsidRPr="008052FD">
        <w:rPr>
          <w:rFonts w:ascii="Constantia" w:hAnsi="Constantia"/>
          <w:highlight w:val="white"/>
        </w:rPr>
        <w:t>As observed in this study, the remote nature of the location has led to an increased activity of jackals in daylight hours, frequently in pairs</w:t>
      </w:r>
      <w:r w:rsidR="00AA6CEA">
        <w:rPr>
          <w:rFonts w:ascii="Constantia" w:hAnsi="Constantia"/>
          <w:highlight w:val="white"/>
        </w:rPr>
        <w:t>.</w:t>
      </w:r>
      <w:r w:rsidR="00AD6A99">
        <w:rPr>
          <w:rFonts w:ascii="Constantia" w:hAnsi="Constantia"/>
          <w:highlight w:val="white"/>
        </w:rPr>
        <w:t xml:space="preserve"> The presence of certain ungulate species such as the </w:t>
      </w:r>
      <w:r w:rsidR="00AD6A99" w:rsidRPr="00B74225">
        <w:rPr>
          <w:rFonts w:ascii="Constantia" w:hAnsi="Constantia"/>
        </w:rPr>
        <w:t>eland (</w:t>
      </w:r>
      <w:proofErr w:type="spellStart"/>
      <w:r w:rsidR="00AD6A99" w:rsidRPr="0067353B">
        <w:rPr>
          <w:rFonts w:ascii="Constantia" w:hAnsi="Constantia"/>
          <w:i/>
        </w:rPr>
        <w:t>Taurotragus</w:t>
      </w:r>
      <w:proofErr w:type="spellEnd"/>
      <w:r w:rsidR="00AD6A99" w:rsidRPr="0067353B">
        <w:rPr>
          <w:rFonts w:ascii="Constantia" w:hAnsi="Constantia"/>
          <w:i/>
        </w:rPr>
        <w:t xml:space="preserve"> </w:t>
      </w:r>
      <w:proofErr w:type="spellStart"/>
      <w:r w:rsidR="00AD6A99" w:rsidRPr="0067353B">
        <w:rPr>
          <w:rFonts w:ascii="Constantia" w:hAnsi="Constantia"/>
          <w:i/>
        </w:rPr>
        <w:t>oryx</w:t>
      </w:r>
      <w:proofErr w:type="spellEnd"/>
      <w:r w:rsidR="00AD6A99" w:rsidRPr="00B74225">
        <w:rPr>
          <w:rFonts w:ascii="Constantia" w:hAnsi="Constantia"/>
        </w:rPr>
        <w:t xml:space="preserve">) and South African </w:t>
      </w:r>
      <w:proofErr w:type="spellStart"/>
      <w:r w:rsidR="00AD6A99" w:rsidRPr="00B74225">
        <w:rPr>
          <w:rFonts w:ascii="Constantia" w:hAnsi="Constantia"/>
        </w:rPr>
        <w:t>oryx</w:t>
      </w:r>
      <w:proofErr w:type="spellEnd"/>
      <w:r w:rsidR="00AD6A99" w:rsidRPr="00B74225">
        <w:rPr>
          <w:rFonts w:ascii="Constantia" w:hAnsi="Constantia"/>
        </w:rPr>
        <w:t xml:space="preserve"> (</w:t>
      </w:r>
      <w:r w:rsidR="00AD6A99" w:rsidRPr="0067353B">
        <w:rPr>
          <w:rFonts w:ascii="Constantia" w:hAnsi="Constantia"/>
          <w:i/>
        </w:rPr>
        <w:t>Oryx gazelle</w:t>
      </w:r>
      <w:r w:rsidR="00AD6A99" w:rsidRPr="00B74225">
        <w:rPr>
          <w:rFonts w:ascii="Constantia" w:hAnsi="Constantia"/>
        </w:rPr>
        <w:t>)</w:t>
      </w:r>
      <w:r w:rsidR="00AD6A99">
        <w:rPr>
          <w:rFonts w:ascii="Constantia" w:hAnsi="Constantia"/>
        </w:rPr>
        <w:t xml:space="preserve"> only at night is consistent with their behaviour, as typically these animals avoid the heat of the day, and forage at night when humidity is greater and vegetation is more hydrated </w:t>
      </w:r>
      <w:r w:rsidR="00315443" w:rsidRPr="00315443">
        <w:rPr>
          <w:rFonts w:ascii="Constantia" w:hAnsi="Constantia"/>
        </w:rPr>
        <w:t>(</w:t>
      </w:r>
      <w:proofErr w:type="spellStart"/>
      <w:r w:rsidR="00315443" w:rsidRPr="00315443">
        <w:rPr>
          <w:rFonts w:ascii="Constantia" w:hAnsi="Constantia"/>
        </w:rPr>
        <w:t>Grenot</w:t>
      </w:r>
      <w:proofErr w:type="spellEnd"/>
      <w:r w:rsidR="00315443" w:rsidRPr="00315443">
        <w:rPr>
          <w:rFonts w:ascii="Constantia" w:hAnsi="Constantia"/>
        </w:rPr>
        <w:t>, 1992)</w:t>
      </w:r>
      <w:r w:rsidR="00315443">
        <w:rPr>
          <w:rFonts w:ascii="Constantia" w:hAnsi="Constantia"/>
        </w:rPr>
        <w:t>.</w:t>
      </w:r>
      <w:r w:rsidR="00576F26">
        <w:rPr>
          <w:rFonts w:ascii="Constantia" w:hAnsi="Constantia"/>
        </w:rPr>
        <w:t xml:space="preserve"> Furthermore, the South African </w:t>
      </w:r>
      <w:proofErr w:type="spellStart"/>
      <w:r w:rsidR="00576F26">
        <w:rPr>
          <w:rFonts w:ascii="Constantia" w:hAnsi="Constantia"/>
        </w:rPr>
        <w:t>oryx</w:t>
      </w:r>
      <w:proofErr w:type="spellEnd"/>
      <w:r w:rsidR="00576F26">
        <w:rPr>
          <w:rFonts w:ascii="Constantia" w:hAnsi="Constantia"/>
        </w:rPr>
        <w:t xml:space="preserve"> </w:t>
      </w:r>
      <w:r w:rsidR="00576F26" w:rsidRPr="00B74225">
        <w:rPr>
          <w:rFonts w:ascii="Constantia" w:hAnsi="Constantia"/>
        </w:rPr>
        <w:t>(</w:t>
      </w:r>
      <w:r w:rsidR="00576F26" w:rsidRPr="0067353B">
        <w:rPr>
          <w:rFonts w:ascii="Constantia" w:hAnsi="Constantia"/>
          <w:i/>
        </w:rPr>
        <w:t>Oryx gazelle</w:t>
      </w:r>
      <w:r w:rsidR="00576F26" w:rsidRPr="00B74225">
        <w:rPr>
          <w:rFonts w:ascii="Constantia" w:hAnsi="Constantia"/>
        </w:rPr>
        <w:t>)</w:t>
      </w:r>
      <w:r w:rsidR="00576F26">
        <w:rPr>
          <w:rFonts w:ascii="Constantia" w:hAnsi="Constantia"/>
        </w:rPr>
        <w:t xml:space="preserve"> in particular, does not require access to drinking water </w:t>
      </w:r>
      <w:r w:rsidR="00576F26" w:rsidRPr="00576F26">
        <w:rPr>
          <w:rFonts w:ascii="Constantia" w:hAnsi="Constantia"/>
        </w:rPr>
        <w:t>(Stuart and Stuart, 2015)</w:t>
      </w:r>
      <w:r w:rsidR="00576F26">
        <w:rPr>
          <w:rFonts w:ascii="Constantia" w:hAnsi="Constantia"/>
        </w:rPr>
        <w:t>. This could account for why this species was not found in NPR1 which had perpetual water within the pool.</w:t>
      </w:r>
    </w:p>
    <w:p w:rsidR="00DA7C73" w:rsidRDefault="007D3CF3" w:rsidP="009D1F9B">
      <w:pPr>
        <w:rPr>
          <w:rFonts w:ascii="Constantia" w:hAnsi="Constantia"/>
          <w:highlight w:val="white"/>
        </w:rPr>
      </w:pPr>
      <w:r>
        <w:rPr>
          <w:rFonts w:ascii="Constantia" w:hAnsi="Constantia"/>
          <w:highlight w:val="white"/>
        </w:rPr>
        <w:t>U</w:t>
      </w:r>
      <w:r w:rsidR="00AA6CEA">
        <w:rPr>
          <w:rFonts w:ascii="Constantia" w:hAnsi="Constantia"/>
          <w:highlight w:val="white"/>
        </w:rPr>
        <w:t xml:space="preserve">nidentified images occurred </w:t>
      </w:r>
      <w:r>
        <w:rPr>
          <w:rFonts w:ascii="Constantia" w:hAnsi="Constantia"/>
          <w:highlight w:val="white"/>
        </w:rPr>
        <w:t xml:space="preserve">mostly </w:t>
      </w:r>
      <w:r w:rsidR="00AA6CEA">
        <w:rPr>
          <w:rFonts w:ascii="Constantia" w:hAnsi="Constantia"/>
          <w:highlight w:val="white"/>
        </w:rPr>
        <w:t>during</w:t>
      </w:r>
      <w:r>
        <w:rPr>
          <w:rFonts w:ascii="Constantia" w:hAnsi="Constantia"/>
          <w:highlight w:val="white"/>
        </w:rPr>
        <w:t xml:space="preserve"> the</w:t>
      </w:r>
      <w:r w:rsidR="00AA6CEA">
        <w:rPr>
          <w:rFonts w:ascii="Constantia" w:hAnsi="Constantia"/>
          <w:highlight w:val="white"/>
        </w:rPr>
        <w:t xml:space="preserve"> night. </w:t>
      </w:r>
      <w:r w:rsidR="00AA6CEA" w:rsidRPr="00AA6CEA">
        <w:rPr>
          <w:rFonts w:ascii="Constantia" w:hAnsi="Constantia"/>
        </w:rPr>
        <w:t>Causes for an image being unidentified is typically cases where the animal</w:t>
      </w:r>
      <w:r w:rsidR="00AA6CEA">
        <w:rPr>
          <w:rFonts w:ascii="Constantia" w:hAnsi="Constantia"/>
        </w:rPr>
        <w:t xml:space="preserve"> moves too fast through the censor, or is too far away. This is a factor worth noting as flash ph</w:t>
      </w:r>
      <w:r w:rsidR="00912B66">
        <w:rPr>
          <w:rFonts w:ascii="Constantia" w:hAnsi="Constantia"/>
        </w:rPr>
        <w:t xml:space="preserve">otography may result in clearer </w:t>
      </w:r>
      <w:r w:rsidR="00AA6CEA">
        <w:rPr>
          <w:rFonts w:ascii="Constantia" w:hAnsi="Constantia"/>
        </w:rPr>
        <w:lastRenderedPageBreak/>
        <w:t>images</w:t>
      </w:r>
      <w:r w:rsidR="00912B66">
        <w:rPr>
          <w:rFonts w:ascii="Constantia" w:hAnsi="Constantia"/>
        </w:rPr>
        <w:t xml:space="preserve"> at night</w:t>
      </w:r>
      <w:r w:rsidR="00AA6CEA">
        <w:rPr>
          <w:rFonts w:ascii="Constantia" w:hAnsi="Constantia"/>
        </w:rPr>
        <w:t xml:space="preserve">, but at the </w:t>
      </w:r>
      <w:r w:rsidR="00912B66">
        <w:rPr>
          <w:rFonts w:ascii="Constantia" w:hAnsi="Constantia"/>
        </w:rPr>
        <w:t>disadvantage</w:t>
      </w:r>
      <w:r w:rsidR="00AA6CEA">
        <w:rPr>
          <w:rFonts w:ascii="Constantia" w:hAnsi="Constantia"/>
        </w:rPr>
        <w:t xml:space="preserve"> of affecting animal behaviour, scaring certain species</w:t>
      </w:r>
      <w:r w:rsidR="006C4144">
        <w:rPr>
          <w:rFonts w:ascii="Constantia" w:hAnsi="Constantia"/>
        </w:rPr>
        <w:t xml:space="preserve"> away from the area</w:t>
      </w:r>
      <w:r w:rsidR="00AA6CEA">
        <w:rPr>
          <w:rFonts w:ascii="Constantia" w:hAnsi="Constantia"/>
        </w:rPr>
        <w:t xml:space="preserve"> </w:t>
      </w:r>
      <w:r w:rsidR="00AA6CEA" w:rsidRPr="00AA6CEA">
        <w:rPr>
          <w:rFonts w:ascii="Constantia" w:hAnsi="Constantia"/>
        </w:rPr>
        <w:t>(</w:t>
      </w:r>
      <w:proofErr w:type="spellStart"/>
      <w:r w:rsidR="00AA6CEA" w:rsidRPr="00AA6CEA">
        <w:rPr>
          <w:rFonts w:ascii="Constantia" w:hAnsi="Constantia"/>
        </w:rPr>
        <w:t>Wegge</w:t>
      </w:r>
      <w:proofErr w:type="spellEnd"/>
      <w:r w:rsidR="00AA6CEA" w:rsidRPr="00AA6CEA">
        <w:rPr>
          <w:rFonts w:ascii="Constantia" w:hAnsi="Constantia"/>
        </w:rPr>
        <w:t xml:space="preserve">, </w:t>
      </w:r>
      <w:proofErr w:type="spellStart"/>
      <w:r w:rsidR="00AA6CEA" w:rsidRPr="00AA6CEA">
        <w:rPr>
          <w:rFonts w:ascii="Constantia" w:hAnsi="Constantia"/>
        </w:rPr>
        <w:t>Pokheral</w:t>
      </w:r>
      <w:proofErr w:type="spellEnd"/>
      <w:r w:rsidR="00AA6CEA" w:rsidRPr="00AA6CEA">
        <w:rPr>
          <w:rFonts w:ascii="Constantia" w:hAnsi="Constantia"/>
        </w:rPr>
        <w:t xml:space="preserve"> and </w:t>
      </w:r>
      <w:proofErr w:type="spellStart"/>
      <w:r w:rsidR="00AA6CEA" w:rsidRPr="00AA6CEA">
        <w:rPr>
          <w:rFonts w:ascii="Constantia" w:hAnsi="Constantia"/>
        </w:rPr>
        <w:t>Jnawali</w:t>
      </w:r>
      <w:proofErr w:type="spellEnd"/>
      <w:r w:rsidR="00AA6CEA" w:rsidRPr="00AA6CEA">
        <w:rPr>
          <w:rFonts w:ascii="Constantia" w:hAnsi="Constantia"/>
        </w:rPr>
        <w:t>, 2004)</w:t>
      </w:r>
      <w:r w:rsidR="00AA6CEA">
        <w:rPr>
          <w:rFonts w:ascii="Constantia" w:hAnsi="Constantia"/>
        </w:rPr>
        <w:t>.</w:t>
      </w:r>
      <w:r w:rsidR="00AA6CEA">
        <w:rPr>
          <w:rFonts w:ascii="Constantia" w:hAnsi="Constantia"/>
          <w:highlight w:val="white"/>
        </w:rPr>
        <w:t xml:space="preserve"> </w:t>
      </w:r>
      <w:r w:rsidR="006C4144">
        <w:rPr>
          <w:rFonts w:ascii="Constantia" w:hAnsi="Constantia"/>
          <w:highlight w:val="white"/>
        </w:rPr>
        <w:t>While none of the mammal inventory detected are endangered, c</w:t>
      </w:r>
      <w:r w:rsidR="00AA6CEA">
        <w:rPr>
          <w:rFonts w:ascii="Constantia" w:hAnsi="Constantia"/>
          <w:highlight w:val="white"/>
        </w:rPr>
        <w:t xml:space="preserve">ertain species, </w:t>
      </w:r>
      <w:r w:rsidR="00DA7C73" w:rsidRPr="008052FD">
        <w:rPr>
          <w:rFonts w:ascii="Constantia" w:hAnsi="Constantia"/>
          <w:highlight w:val="white"/>
        </w:rPr>
        <w:t>such as the scrub hare</w:t>
      </w:r>
      <w:r w:rsidR="00AA6CEA">
        <w:rPr>
          <w:rFonts w:ascii="Constantia" w:hAnsi="Constantia"/>
          <w:highlight w:val="white"/>
        </w:rPr>
        <w:t xml:space="preserve"> (</w:t>
      </w:r>
      <w:proofErr w:type="spellStart"/>
      <w:r w:rsidR="00AA6CEA" w:rsidRPr="008052FD">
        <w:rPr>
          <w:rFonts w:ascii="Constantia" w:hAnsi="Constantia"/>
          <w:i/>
          <w:color w:val="000000"/>
        </w:rPr>
        <w:t>Lepus</w:t>
      </w:r>
      <w:proofErr w:type="spellEnd"/>
      <w:r w:rsidR="00AA6CEA" w:rsidRPr="008052FD">
        <w:rPr>
          <w:rFonts w:ascii="Constantia" w:hAnsi="Constantia"/>
          <w:i/>
          <w:color w:val="000000"/>
        </w:rPr>
        <w:t xml:space="preserve"> </w:t>
      </w:r>
      <w:proofErr w:type="spellStart"/>
      <w:r w:rsidR="00AA6CEA" w:rsidRPr="008052FD">
        <w:rPr>
          <w:rFonts w:ascii="Constantia" w:hAnsi="Constantia"/>
          <w:i/>
          <w:color w:val="000000"/>
        </w:rPr>
        <w:t>saxatilis</w:t>
      </w:r>
      <w:proofErr w:type="spellEnd"/>
      <w:r w:rsidR="00AA6CEA">
        <w:rPr>
          <w:rFonts w:ascii="Constantia" w:hAnsi="Constantia"/>
          <w:highlight w:val="white"/>
        </w:rPr>
        <w:t>),</w:t>
      </w:r>
      <w:r w:rsidR="006C4144">
        <w:rPr>
          <w:rFonts w:ascii="Constantia" w:hAnsi="Constantia"/>
          <w:highlight w:val="white"/>
        </w:rPr>
        <w:t xml:space="preserve"> have decreasing populations </w:t>
      </w:r>
      <w:r w:rsidR="006C4144" w:rsidRPr="008052FD">
        <w:rPr>
          <w:rFonts w:ascii="Constantia" w:hAnsi="Constantia"/>
          <w:highlight w:val="white"/>
        </w:rPr>
        <w:t>(Robinson et al., 2019).</w:t>
      </w:r>
      <w:r w:rsidR="006C4144">
        <w:rPr>
          <w:rFonts w:ascii="Constantia" w:hAnsi="Constantia"/>
          <w:highlight w:val="white"/>
        </w:rPr>
        <w:t xml:space="preserve"> This suggests</w:t>
      </w:r>
      <w:r w:rsidR="00DA7C73" w:rsidRPr="008052FD">
        <w:rPr>
          <w:rFonts w:ascii="Constantia" w:hAnsi="Constantia"/>
          <w:highlight w:val="white"/>
        </w:rPr>
        <w:t xml:space="preserve"> that their presence in non-perennial rivers may grow in importance</w:t>
      </w:r>
      <w:r w:rsidR="006C4144">
        <w:rPr>
          <w:rFonts w:ascii="Constantia" w:hAnsi="Constantia"/>
          <w:highlight w:val="white"/>
        </w:rPr>
        <w:t>.</w:t>
      </w:r>
      <w:r w:rsidR="00DA7C73" w:rsidRPr="008052FD">
        <w:rPr>
          <w:rFonts w:ascii="Constantia" w:hAnsi="Constantia"/>
          <w:highlight w:val="white"/>
        </w:rPr>
        <w:t xml:space="preserve"> </w:t>
      </w:r>
    </w:p>
    <w:p w:rsidR="00E40680" w:rsidRDefault="0075657A" w:rsidP="009D1F9B">
      <w:pPr>
        <w:rPr>
          <w:rFonts w:ascii="Constantia" w:hAnsi="Constantia"/>
          <w:highlight w:val="white"/>
        </w:rPr>
      </w:pPr>
      <w:r w:rsidRPr="008052FD">
        <w:rPr>
          <w:rFonts w:ascii="Constantia" w:hAnsi="Constantia"/>
          <w:highlight w:val="white"/>
        </w:rPr>
        <w:t>The inherent constraint of this study was the limit</w:t>
      </w:r>
      <w:r w:rsidR="00DA7C73">
        <w:rPr>
          <w:rFonts w:ascii="Constantia" w:hAnsi="Constantia"/>
          <w:highlight w:val="white"/>
        </w:rPr>
        <w:t>ed</w:t>
      </w:r>
      <w:r w:rsidRPr="008052FD">
        <w:rPr>
          <w:rFonts w:ascii="Constantia" w:hAnsi="Constantia"/>
          <w:highlight w:val="white"/>
        </w:rPr>
        <w:t xml:space="preserve"> number of cameras which consequently affected sampling activity and restricted the s</w:t>
      </w:r>
      <w:r w:rsidR="00DA7C73">
        <w:rPr>
          <w:rFonts w:ascii="Constantia" w:hAnsi="Constantia"/>
          <w:highlight w:val="white"/>
        </w:rPr>
        <w:t>cope of the study. Ideally,</w:t>
      </w:r>
      <w:r w:rsidRPr="008052FD">
        <w:rPr>
          <w:rFonts w:ascii="Constantia" w:hAnsi="Constantia"/>
          <w:highlight w:val="white"/>
        </w:rPr>
        <w:t xml:space="preserve"> cameras should be implemented at comparable non-perennial rivers in the area to investigate similarities</w:t>
      </w:r>
      <w:r w:rsidR="00DA7C73">
        <w:rPr>
          <w:rFonts w:ascii="Constantia" w:hAnsi="Constantia"/>
          <w:highlight w:val="white"/>
        </w:rPr>
        <w:t xml:space="preserve"> and differences</w:t>
      </w:r>
      <w:r w:rsidRPr="008052FD">
        <w:rPr>
          <w:rFonts w:ascii="Constantia" w:hAnsi="Constantia"/>
          <w:highlight w:val="white"/>
        </w:rPr>
        <w:t xml:space="preserve"> in fau</w:t>
      </w:r>
      <w:r w:rsidR="00C422BF">
        <w:rPr>
          <w:rFonts w:ascii="Constantia" w:hAnsi="Constantia"/>
          <w:highlight w:val="white"/>
        </w:rPr>
        <w:t>nal assemblages. While sampling time wa</w:t>
      </w:r>
      <w:r w:rsidRPr="008052FD">
        <w:rPr>
          <w:rFonts w:ascii="Constantia" w:hAnsi="Constantia"/>
          <w:highlight w:val="white"/>
        </w:rPr>
        <w:t>s longer than other studies (</w:t>
      </w:r>
      <w:proofErr w:type="spellStart"/>
      <w:r w:rsidR="0099497E" w:rsidRPr="008052FD">
        <w:rPr>
          <w:rFonts w:ascii="Constantia" w:hAnsi="Constantia"/>
        </w:rPr>
        <w:t>Gonthier</w:t>
      </w:r>
      <w:proofErr w:type="spellEnd"/>
      <w:r w:rsidR="0099497E" w:rsidRPr="008052FD">
        <w:rPr>
          <w:rFonts w:ascii="Constantia" w:hAnsi="Constantia"/>
        </w:rPr>
        <w:t xml:space="preserve"> and </w:t>
      </w:r>
      <w:proofErr w:type="spellStart"/>
      <w:r w:rsidR="0099497E" w:rsidRPr="008052FD">
        <w:rPr>
          <w:rFonts w:ascii="Constantia" w:hAnsi="Constantia"/>
        </w:rPr>
        <w:t>Castañeda</w:t>
      </w:r>
      <w:proofErr w:type="spellEnd"/>
      <w:r w:rsidR="0099497E" w:rsidRPr="008052FD">
        <w:rPr>
          <w:rFonts w:ascii="Constantia" w:hAnsi="Constantia"/>
        </w:rPr>
        <w:t xml:space="preserve">, 2013; </w:t>
      </w:r>
      <w:r w:rsidRPr="008052FD">
        <w:rPr>
          <w:rFonts w:ascii="Constantia" w:hAnsi="Constantia"/>
        </w:rPr>
        <w:t xml:space="preserve">Mann </w:t>
      </w:r>
      <w:r w:rsidRPr="008052FD">
        <w:rPr>
          <w:rFonts w:ascii="Constantia" w:hAnsi="Constantia"/>
          <w:i/>
        </w:rPr>
        <w:t>et al</w:t>
      </w:r>
      <w:r w:rsidRPr="008052FD">
        <w:rPr>
          <w:rFonts w:ascii="Constantia" w:hAnsi="Constantia"/>
        </w:rPr>
        <w:t xml:space="preserve">., 2014; Edwards, </w:t>
      </w:r>
      <w:proofErr w:type="spellStart"/>
      <w:r w:rsidRPr="008052FD">
        <w:rPr>
          <w:rFonts w:ascii="Constantia" w:hAnsi="Constantia"/>
        </w:rPr>
        <w:t>Gange</w:t>
      </w:r>
      <w:proofErr w:type="spellEnd"/>
      <w:r w:rsidRPr="008052FD">
        <w:rPr>
          <w:rFonts w:ascii="Constantia" w:hAnsi="Constantia"/>
        </w:rPr>
        <w:t xml:space="preserve"> and Wiesel, 2016</w:t>
      </w:r>
      <w:r w:rsidRPr="008052FD">
        <w:rPr>
          <w:rFonts w:ascii="Constantia" w:hAnsi="Constantia"/>
          <w:highlight w:val="white"/>
        </w:rPr>
        <w:t>), in order to accurately represent the</w:t>
      </w:r>
      <w:r w:rsidR="00DA7C73">
        <w:rPr>
          <w:rFonts w:ascii="Constantia" w:hAnsi="Constantia"/>
          <w:highlight w:val="white"/>
        </w:rPr>
        <w:t xml:space="preserve"> surrounding environment, more sampling time would be needed</w:t>
      </w:r>
      <w:r w:rsidRPr="008052FD">
        <w:rPr>
          <w:rFonts w:ascii="Constantia" w:hAnsi="Constantia"/>
          <w:highlight w:val="white"/>
        </w:rPr>
        <w:t>.</w:t>
      </w:r>
      <w:r w:rsidR="00D618EE">
        <w:rPr>
          <w:rFonts w:ascii="Constantia" w:hAnsi="Constantia"/>
          <w:highlight w:val="white"/>
        </w:rPr>
        <w:t xml:space="preserve"> </w:t>
      </w:r>
      <w:r w:rsidR="00DA7C73">
        <w:rPr>
          <w:rFonts w:ascii="Constantia" w:hAnsi="Constantia"/>
          <w:highlight w:val="white"/>
        </w:rPr>
        <w:t xml:space="preserve">This is in line with Cusack </w:t>
      </w:r>
      <w:r w:rsidR="00DA7C73">
        <w:rPr>
          <w:rFonts w:ascii="Constantia" w:hAnsi="Constantia"/>
          <w:i/>
          <w:highlight w:val="white"/>
        </w:rPr>
        <w:t>et al</w:t>
      </w:r>
      <w:r w:rsidR="00DA7C73">
        <w:rPr>
          <w:rFonts w:ascii="Constantia" w:hAnsi="Constantia"/>
          <w:highlight w:val="white"/>
        </w:rPr>
        <w:t xml:space="preserve">. (2015) who found that after 1400 camera trap </w:t>
      </w:r>
      <w:proofErr w:type="gramStart"/>
      <w:r w:rsidR="00DA7C73">
        <w:rPr>
          <w:rFonts w:ascii="Constantia" w:hAnsi="Constantia"/>
          <w:highlight w:val="white"/>
        </w:rPr>
        <w:t>days,</w:t>
      </w:r>
      <w:proofErr w:type="gramEnd"/>
      <w:r w:rsidR="00DA7C73">
        <w:rPr>
          <w:rFonts w:ascii="Constantia" w:hAnsi="Constantia"/>
          <w:highlight w:val="white"/>
        </w:rPr>
        <w:t xml:space="preserve"> placement choices will not likely affect inferences made at the level of species communities.</w:t>
      </w:r>
      <w:r w:rsidR="00D618EE">
        <w:rPr>
          <w:rFonts w:ascii="Constantia" w:hAnsi="Constantia"/>
          <w:highlight w:val="white"/>
        </w:rPr>
        <w:t xml:space="preserve"> Most likely any mammals still undetected would be small, as identification is easier with bigger animals, and typically requires less refined studying. It is worth noting that the species accumulation curve showed relatively complete sampling of the mammal community. The high amount of unidentified photographs (N = 85) bring forth the possibility that any species remaining may have already been detected but were unable to be recognized.</w:t>
      </w:r>
      <w:r w:rsidR="005C1A77">
        <w:rPr>
          <w:rFonts w:ascii="Constantia" w:hAnsi="Constantia"/>
          <w:highlight w:val="white"/>
        </w:rPr>
        <w:t xml:space="preserve"> It is likely that any species in the area undetected include those found in similar studies and are difficult to detect, such as carnivores with low population density like the aardwolf (</w:t>
      </w:r>
      <w:proofErr w:type="spellStart"/>
      <w:r w:rsidR="005C1A77">
        <w:rPr>
          <w:rFonts w:ascii="Constantia" w:hAnsi="Constantia"/>
          <w:i/>
          <w:highlight w:val="white"/>
        </w:rPr>
        <w:t>Proteles</w:t>
      </w:r>
      <w:proofErr w:type="spellEnd"/>
      <w:r w:rsidR="005C1A77">
        <w:rPr>
          <w:rFonts w:ascii="Constantia" w:hAnsi="Constantia"/>
          <w:i/>
          <w:highlight w:val="white"/>
        </w:rPr>
        <w:t xml:space="preserve"> </w:t>
      </w:r>
      <w:proofErr w:type="spellStart"/>
      <w:r w:rsidR="005C1A77">
        <w:rPr>
          <w:rFonts w:ascii="Constantia" w:hAnsi="Constantia"/>
          <w:i/>
          <w:highlight w:val="white"/>
        </w:rPr>
        <w:t>cristatus</w:t>
      </w:r>
      <w:proofErr w:type="spellEnd"/>
      <w:r w:rsidR="005C1A77">
        <w:rPr>
          <w:rFonts w:ascii="Constantia" w:hAnsi="Constantia"/>
          <w:highlight w:val="white"/>
        </w:rPr>
        <w:t>), small-spotted genet (</w:t>
      </w:r>
      <w:proofErr w:type="spellStart"/>
      <w:r w:rsidR="005C1A77">
        <w:rPr>
          <w:rFonts w:ascii="Constantia" w:hAnsi="Constantia"/>
          <w:i/>
          <w:highlight w:val="white"/>
        </w:rPr>
        <w:t>Genetta</w:t>
      </w:r>
      <w:proofErr w:type="spellEnd"/>
      <w:r w:rsidR="005C1A77">
        <w:rPr>
          <w:rFonts w:ascii="Constantia" w:hAnsi="Constantia"/>
          <w:i/>
          <w:highlight w:val="white"/>
        </w:rPr>
        <w:t xml:space="preserve"> </w:t>
      </w:r>
      <w:proofErr w:type="spellStart"/>
      <w:r w:rsidR="005C1A77">
        <w:rPr>
          <w:rFonts w:ascii="Constantia" w:hAnsi="Constantia"/>
          <w:i/>
          <w:highlight w:val="white"/>
        </w:rPr>
        <w:t>genetta</w:t>
      </w:r>
      <w:proofErr w:type="spellEnd"/>
      <w:r w:rsidR="005C1A77">
        <w:rPr>
          <w:rFonts w:ascii="Constantia" w:hAnsi="Constantia"/>
          <w:highlight w:val="white"/>
        </w:rPr>
        <w:t>) and striped polecat (</w:t>
      </w:r>
      <w:proofErr w:type="spellStart"/>
      <w:r w:rsidR="005C1A77">
        <w:rPr>
          <w:rFonts w:ascii="Constantia" w:hAnsi="Constantia"/>
          <w:i/>
          <w:highlight w:val="white"/>
        </w:rPr>
        <w:t>Ictonyx</w:t>
      </w:r>
      <w:proofErr w:type="spellEnd"/>
      <w:r w:rsidR="005C1A77">
        <w:rPr>
          <w:rFonts w:ascii="Constantia" w:hAnsi="Constantia"/>
          <w:i/>
          <w:highlight w:val="white"/>
        </w:rPr>
        <w:t xml:space="preserve"> </w:t>
      </w:r>
      <w:proofErr w:type="spellStart"/>
      <w:r w:rsidR="005C1A77">
        <w:rPr>
          <w:rFonts w:ascii="Constantia" w:hAnsi="Constantia"/>
          <w:i/>
          <w:highlight w:val="white"/>
        </w:rPr>
        <w:t>striatus</w:t>
      </w:r>
      <w:proofErr w:type="spellEnd"/>
      <w:r w:rsidR="005C1A77">
        <w:rPr>
          <w:rFonts w:ascii="Constantia" w:hAnsi="Constantia"/>
          <w:highlight w:val="white"/>
        </w:rPr>
        <w:t xml:space="preserve">) (Mann </w:t>
      </w:r>
      <w:r w:rsidR="005C1A77" w:rsidRPr="005C1A77">
        <w:rPr>
          <w:rFonts w:ascii="Constantia" w:hAnsi="Constantia"/>
          <w:i/>
          <w:highlight w:val="white"/>
        </w:rPr>
        <w:t>et al</w:t>
      </w:r>
      <w:r w:rsidR="005C1A77">
        <w:rPr>
          <w:rFonts w:ascii="Constantia" w:hAnsi="Constantia"/>
          <w:highlight w:val="white"/>
        </w:rPr>
        <w:t>., 2015).</w:t>
      </w:r>
      <w:r w:rsidR="00A9457E">
        <w:rPr>
          <w:rFonts w:ascii="Constantia" w:hAnsi="Constantia"/>
          <w:highlight w:val="white"/>
        </w:rPr>
        <w:t xml:space="preserve"> </w:t>
      </w:r>
      <w:r w:rsidR="00A9457E">
        <w:rPr>
          <w:rFonts w:ascii="Constantia" w:hAnsi="Constantia"/>
          <w:highlight w:val="white"/>
        </w:rPr>
        <w:lastRenderedPageBreak/>
        <w:t xml:space="preserve">Alternatively, smaller, typically-nocturnal mammals also prove difficult to detect, and species known to live around the study area include more individuals from the order </w:t>
      </w:r>
      <w:proofErr w:type="spellStart"/>
      <w:r w:rsidR="00A9457E">
        <w:rPr>
          <w:rFonts w:ascii="Constantia" w:hAnsi="Constantia"/>
          <w:highlight w:val="white"/>
        </w:rPr>
        <w:t>Rodentia</w:t>
      </w:r>
      <w:proofErr w:type="spellEnd"/>
      <w:r w:rsidR="00A9457E">
        <w:rPr>
          <w:rFonts w:ascii="Constantia" w:hAnsi="Constantia"/>
          <w:highlight w:val="white"/>
        </w:rPr>
        <w:t xml:space="preserve">, </w:t>
      </w:r>
      <w:proofErr w:type="spellStart"/>
      <w:r w:rsidR="00A9457E">
        <w:rPr>
          <w:rFonts w:ascii="Constantia" w:hAnsi="Constantia"/>
          <w:highlight w:val="white"/>
        </w:rPr>
        <w:t>Lagomorpha</w:t>
      </w:r>
      <w:proofErr w:type="spellEnd"/>
      <w:r w:rsidR="00A9457E">
        <w:rPr>
          <w:rFonts w:ascii="Constantia" w:hAnsi="Constantia"/>
          <w:highlight w:val="white"/>
        </w:rPr>
        <w:t xml:space="preserve"> and certain members of </w:t>
      </w:r>
      <w:proofErr w:type="spellStart"/>
      <w:r w:rsidR="00A9457E">
        <w:rPr>
          <w:rFonts w:ascii="Constantia" w:hAnsi="Constantia"/>
          <w:highlight w:val="white"/>
        </w:rPr>
        <w:t>Carnivora</w:t>
      </w:r>
      <w:proofErr w:type="spellEnd"/>
      <w:r w:rsidR="00E40680">
        <w:rPr>
          <w:rFonts w:ascii="Constantia" w:hAnsi="Constantia"/>
          <w:highlight w:val="white"/>
        </w:rPr>
        <w:t xml:space="preserve"> (such as the Cape fox, </w:t>
      </w:r>
      <w:proofErr w:type="spellStart"/>
      <w:r w:rsidR="00E40680">
        <w:rPr>
          <w:rFonts w:ascii="Constantia" w:hAnsi="Constantia"/>
          <w:i/>
          <w:iCs/>
          <w:highlight w:val="white"/>
        </w:rPr>
        <w:t>Vulpes</w:t>
      </w:r>
      <w:proofErr w:type="spellEnd"/>
      <w:r w:rsidR="00E40680">
        <w:rPr>
          <w:rFonts w:ascii="Constantia" w:hAnsi="Constantia"/>
          <w:i/>
          <w:iCs/>
          <w:highlight w:val="white"/>
        </w:rPr>
        <w:t xml:space="preserve"> </w:t>
      </w:r>
      <w:proofErr w:type="spellStart"/>
      <w:r w:rsidR="00E40680">
        <w:rPr>
          <w:rFonts w:ascii="Constantia" w:hAnsi="Constantia"/>
          <w:i/>
          <w:iCs/>
          <w:highlight w:val="white"/>
        </w:rPr>
        <w:t>chama</w:t>
      </w:r>
      <w:proofErr w:type="spellEnd"/>
      <w:r w:rsidR="00E40680">
        <w:rPr>
          <w:rFonts w:ascii="Constantia" w:hAnsi="Constantia"/>
          <w:i/>
          <w:iCs/>
          <w:highlight w:val="white"/>
        </w:rPr>
        <w:t xml:space="preserve">) </w:t>
      </w:r>
      <w:r w:rsidR="00A9457E">
        <w:rPr>
          <w:rFonts w:ascii="Constantia" w:hAnsi="Constantia"/>
          <w:highlight w:val="white"/>
        </w:rPr>
        <w:t xml:space="preserve">(Mann </w:t>
      </w:r>
      <w:r w:rsidR="00A9457E" w:rsidRPr="005C1A77">
        <w:rPr>
          <w:rFonts w:ascii="Constantia" w:hAnsi="Constantia"/>
          <w:i/>
          <w:highlight w:val="white"/>
        </w:rPr>
        <w:t>et al</w:t>
      </w:r>
      <w:r w:rsidR="00A9457E">
        <w:rPr>
          <w:rFonts w:ascii="Constantia" w:hAnsi="Constantia"/>
          <w:highlight w:val="white"/>
        </w:rPr>
        <w:t xml:space="preserve">., 2015). </w:t>
      </w:r>
      <w:r w:rsidR="000115FB">
        <w:rPr>
          <w:rFonts w:ascii="Constantia" w:hAnsi="Constantia"/>
          <w:highlight w:val="white"/>
        </w:rPr>
        <w:t xml:space="preserve">Furthermore, it is possible any species that remain undetected may have a large home range, or are seasonal, and consequently have an extremely low detection probability. </w:t>
      </w:r>
      <w:r w:rsidRPr="008052FD">
        <w:rPr>
          <w:rFonts w:ascii="Constantia" w:hAnsi="Constantia"/>
          <w:highlight w:val="white"/>
        </w:rPr>
        <w:t>Further research should focus on usage through motion-triggered photographs, as time-lapse photography typically generates lower detection rates coupled with a high output.</w:t>
      </w:r>
      <w:r w:rsidR="00E40680">
        <w:rPr>
          <w:rFonts w:ascii="Constantia" w:hAnsi="Constantia"/>
          <w:highlight w:val="white"/>
        </w:rPr>
        <w:t xml:space="preserve"> This makes data analysis inefficient, as most photographs are discarded. This does come with its own drawbacks, as animals that would not trigger by motion (such as by being too far away from the camera, or being too small) would not be detected at all. </w:t>
      </w:r>
      <w:r w:rsidR="008B6A82">
        <w:rPr>
          <w:rFonts w:ascii="Constantia" w:hAnsi="Constantia"/>
          <w:highlight w:val="white"/>
        </w:rPr>
        <w:t>Overall, the camera traps were successful in their purpose for this study, and was able to capture the assemblage of mammal species of the area and was a valuable tool in this context. It fit this study’s purpos</w:t>
      </w:r>
      <w:r w:rsidR="0099497E">
        <w:rPr>
          <w:rFonts w:ascii="Constantia" w:hAnsi="Constantia"/>
          <w:highlight w:val="white"/>
        </w:rPr>
        <w:t>e but may not be suitable for surveys</w:t>
      </w:r>
      <w:r w:rsidR="008B6A82">
        <w:rPr>
          <w:rFonts w:ascii="Constantia" w:hAnsi="Constantia"/>
          <w:highlight w:val="white"/>
        </w:rPr>
        <w:t xml:space="preserve"> th</w:t>
      </w:r>
      <w:r w:rsidR="00A76B6D">
        <w:rPr>
          <w:rFonts w:ascii="Constantia" w:hAnsi="Constantia"/>
          <w:highlight w:val="white"/>
        </w:rPr>
        <w:t>at are concentrating on other types of animals, such as small mammals or birds.</w:t>
      </w:r>
      <w:r w:rsidRPr="008052FD">
        <w:rPr>
          <w:rFonts w:ascii="Constantia" w:hAnsi="Constantia"/>
          <w:highlight w:val="white"/>
        </w:rPr>
        <w:t xml:space="preserve"> </w:t>
      </w:r>
    </w:p>
    <w:p w:rsidR="0074367D" w:rsidRDefault="006C4144" w:rsidP="009D1F9B">
      <w:pPr>
        <w:rPr>
          <w:rFonts w:ascii="Constantia" w:hAnsi="Constantia"/>
          <w:highlight w:val="white"/>
        </w:rPr>
      </w:pPr>
      <w:r>
        <w:rPr>
          <w:rFonts w:ascii="Constantia" w:hAnsi="Constantia"/>
          <w:highlight w:val="white"/>
        </w:rPr>
        <w:t>A species list of the</w:t>
      </w:r>
      <w:r w:rsidR="00B24067">
        <w:rPr>
          <w:rFonts w:ascii="Constantia" w:hAnsi="Constantia"/>
          <w:highlight w:val="white"/>
        </w:rPr>
        <w:t xml:space="preserve"> mammals occurring along the</w:t>
      </w:r>
      <w:r>
        <w:rPr>
          <w:rFonts w:ascii="Constantia" w:hAnsi="Constantia"/>
          <w:highlight w:val="white"/>
        </w:rPr>
        <w:t xml:space="preserve"> non-perennial </w:t>
      </w:r>
      <w:proofErr w:type="spellStart"/>
      <w:r>
        <w:rPr>
          <w:rFonts w:ascii="Constantia" w:hAnsi="Constantia"/>
          <w:highlight w:val="white"/>
        </w:rPr>
        <w:t>Prins</w:t>
      </w:r>
      <w:proofErr w:type="spellEnd"/>
      <w:r>
        <w:rPr>
          <w:rFonts w:ascii="Constantia" w:hAnsi="Constantia"/>
          <w:highlight w:val="white"/>
        </w:rPr>
        <w:t xml:space="preserve"> River has been</w:t>
      </w:r>
      <w:r w:rsidR="00B24067">
        <w:rPr>
          <w:rFonts w:ascii="Constantia" w:hAnsi="Constantia"/>
          <w:highlight w:val="white"/>
        </w:rPr>
        <w:t xml:space="preserve"> generated</w:t>
      </w:r>
      <w:r w:rsidR="00302F9D">
        <w:rPr>
          <w:rFonts w:ascii="Constantia" w:hAnsi="Constantia"/>
          <w:highlight w:val="white"/>
        </w:rPr>
        <w:t>, representing the known first of its kind for South Africa. None of the species are of current conservation priority, but may become so in future due to dwindling populations. Recharge events, as a result of heavy rainfall, are an important and natural part of the ecosystem. Visitation is higher immediately after such a recharge event, but the extent of this variation is site-specific, suggesting that the microhabitats that occur within a non-perennial river</w:t>
      </w:r>
      <w:r w:rsidR="00061645">
        <w:rPr>
          <w:rFonts w:ascii="Constantia" w:hAnsi="Constantia"/>
          <w:highlight w:val="white"/>
        </w:rPr>
        <w:t xml:space="preserve"> are diverse</w:t>
      </w:r>
      <w:r w:rsidR="00302F9D">
        <w:rPr>
          <w:rFonts w:ascii="Constantia" w:hAnsi="Constantia"/>
          <w:highlight w:val="white"/>
        </w:rPr>
        <w:t xml:space="preserve">. </w:t>
      </w:r>
      <w:r w:rsidR="004334E4">
        <w:rPr>
          <w:rFonts w:ascii="Constantia" w:hAnsi="Constantia"/>
          <w:highlight w:val="white"/>
        </w:rPr>
        <w:t xml:space="preserve">Furthermore, non-perennial rivers have direct </w:t>
      </w:r>
      <w:r w:rsidR="0099497E">
        <w:rPr>
          <w:rFonts w:ascii="Constantia" w:hAnsi="Constantia"/>
          <w:highlight w:val="white"/>
        </w:rPr>
        <w:t>value</w:t>
      </w:r>
      <w:r w:rsidR="004334E4">
        <w:rPr>
          <w:rFonts w:ascii="Constantia" w:hAnsi="Constantia"/>
          <w:highlight w:val="white"/>
        </w:rPr>
        <w:t xml:space="preserve"> in providing drinking water to animals as well as indirect benefits, such an </w:t>
      </w:r>
      <w:r w:rsidR="004334E4">
        <w:rPr>
          <w:rFonts w:ascii="Constantia" w:hAnsi="Constantia"/>
          <w:highlight w:val="white"/>
        </w:rPr>
        <w:lastRenderedPageBreak/>
        <w:t xml:space="preserve">enriching the surrounding vegetation. </w:t>
      </w:r>
      <w:r w:rsidR="003F74B9">
        <w:rPr>
          <w:rFonts w:ascii="Constantia" w:hAnsi="Constantia"/>
          <w:highlight w:val="white"/>
        </w:rPr>
        <w:t>N</w:t>
      </w:r>
      <w:r w:rsidR="00DA7C73" w:rsidRPr="008052FD">
        <w:rPr>
          <w:rFonts w:ascii="Constantia" w:hAnsi="Constantia"/>
          <w:highlight w:val="white"/>
        </w:rPr>
        <w:t>on-perennial rivers a</w:t>
      </w:r>
      <w:r w:rsidR="00D80B13">
        <w:rPr>
          <w:rFonts w:ascii="Constantia" w:hAnsi="Constantia"/>
          <w:highlight w:val="white"/>
        </w:rPr>
        <w:t>re highly variable, and for this</w:t>
      </w:r>
      <w:r w:rsidR="00DA7C73" w:rsidRPr="008052FD">
        <w:rPr>
          <w:rFonts w:ascii="Constantia" w:hAnsi="Constantia"/>
          <w:highlight w:val="white"/>
        </w:rPr>
        <w:t xml:space="preserve"> reason it is often recommended that these systems are studied on a case by case basis (Day et al., 2019).</w:t>
      </w:r>
      <w:r w:rsidR="0075657A" w:rsidRPr="008052FD">
        <w:rPr>
          <w:rFonts w:ascii="Constantia" w:hAnsi="Constantia"/>
          <w:highlight w:val="white"/>
        </w:rPr>
        <w:t xml:space="preserve"> </w:t>
      </w:r>
      <w:r w:rsidR="005C659B">
        <w:rPr>
          <w:rFonts w:ascii="Constantia" w:hAnsi="Constantia"/>
          <w:highlight w:val="white"/>
        </w:rPr>
        <w:t xml:space="preserve">Future experiment designs are objective dependent, but replicates are needed to be able to have a robust comparison of community composition. </w:t>
      </w:r>
    </w:p>
    <w:p w:rsidR="003538E3" w:rsidRPr="008052FD" w:rsidRDefault="0075657A" w:rsidP="009D1F9B">
      <w:pPr>
        <w:rPr>
          <w:rFonts w:ascii="Constantia" w:hAnsi="Constantia"/>
        </w:rPr>
      </w:pPr>
      <w:r w:rsidRPr="008052FD">
        <w:rPr>
          <w:rFonts w:ascii="Constantia" w:hAnsi="Constantia"/>
        </w:rPr>
        <w:t xml:space="preserve">The limited quantity of water that may persist within non-perennial rivers is often thought of as insignificant and not </w:t>
      </w:r>
      <w:r w:rsidR="0099497E">
        <w:rPr>
          <w:rFonts w:ascii="Constantia" w:hAnsi="Constantia"/>
        </w:rPr>
        <w:t>capable</w:t>
      </w:r>
      <w:r w:rsidRPr="008052FD">
        <w:rPr>
          <w:rFonts w:ascii="Constantia" w:hAnsi="Constantia"/>
        </w:rPr>
        <w:t xml:space="preserve"> for attracting a diverse array of species (Gómez et al., 2005). As such, non-perennial rivers tend to be improperly managed and are often abused and exploited (Steward </w:t>
      </w:r>
      <w:r w:rsidRPr="008052FD">
        <w:rPr>
          <w:rFonts w:ascii="Constantia" w:hAnsi="Constantia"/>
          <w:i/>
        </w:rPr>
        <w:t>et al</w:t>
      </w:r>
      <w:r w:rsidRPr="008052FD">
        <w:rPr>
          <w:rFonts w:ascii="Constantia" w:hAnsi="Constantia"/>
        </w:rPr>
        <w:t>., 2012). Moreover, current policies do not place any importance or value onto these systems in many parts of the world (</w:t>
      </w:r>
      <w:proofErr w:type="spellStart"/>
      <w:r w:rsidRPr="008052FD">
        <w:rPr>
          <w:rFonts w:ascii="Constantia" w:hAnsi="Constantia"/>
        </w:rPr>
        <w:t>Datry</w:t>
      </w:r>
      <w:proofErr w:type="spellEnd"/>
      <w:r w:rsidRPr="008052FD">
        <w:rPr>
          <w:rFonts w:ascii="Constantia" w:hAnsi="Constantia"/>
        </w:rPr>
        <w:t xml:space="preserve">, </w:t>
      </w:r>
      <w:proofErr w:type="spellStart"/>
      <w:r w:rsidRPr="008052FD">
        <w:rPr>
          <w:rFonts w:ascii="Constantia" w:hAnsi="Constantia"/>
        </w:rPr>
        <w:t>Larned</w:t>
      </w:r>
      <w:proofErr w:type="spellEnd"/>
      <w:r w:rsidRPr="008052FD">
        <w:rPr>
          <w:rFonts w:ascii="Constantia" w:hAnsi="Constantia"/>
        </w:rPr>
        <w:t xml:space="preserve"> and </w:t>
      </w:r>
      <w:proofErr w:type="spellStart"/>
      <w:r w:rsidRPr="008052FD">
        <w:rPr>
          <w:rFonts w:ascii="Constantia" w:hAnsi="Constantia"/>
        </w:rPr>
        <w:t>Tockner</w:t>
      </w:r>
      <w:proofErr w:type="spellEnd"/>
      <w:r w:rsidRPr="008052FD">
        <w:rPr>
          <w:rFonts w:ascii="Constantia" w:hAnsi="Constantia"/>
        </w:rPr>
        <w:t>, 2014), such as their lack of representation in European water policy (European Union Water Framework Directive, 2000).</w:t>
      </w:r>
      <w:r w:rsidR="0099497E">
        <w:rPr>
          <w:rFonts w:ascii="Constantia" w:hAnsi="Constantia"/>
        </w:rPr>
        <w:t xml:space="preserve"> This way of thinking is inaccurate and the lack of protection given to these ecosystems will result in a continued degradation.</w:t>
      </w:r>
      <w:r w:rsidRPr="008052FD">
        <w:rPr>
          <w:rFonts w:ascii="Constantia" w:hAnsi="Constantia"/>
        </w:rPr>
        <w:t xml:space="preserve"> </w:t>
      </w:r>
      <w:r w:rsidR="0099497E">
        <w:rPr>
          <w:rFonts w:ascii="Constantia" w:hAnsi="Constantia"/>
        </w:rPr>
        <w:t>Non-perennial rivers</w:t>
      </w:r>
      <w:r w:rsidRPr="008052FD">
        <w:rPr>
          <w:rFonts w:ascii="Constantia" w:hAnsi="Constantia"/>
        </w:rPr>
        <w:t xml:space="preserve"> represent an important resource for local animal communities. Sustainable conservation policy making and management should highlight non-perennial rivers as biologically relevant elements of the environment </w:t>
      </w:r>
      <w:r w:rsidRPr="008052FD">
        <w:rPr>
          <w:rFonts w:ascii="Constantia" w:hAnsi="Constantia"/>
          <w:highlight w:val="white"/>
        </w:rPr>
        <w:t xml:space="preserve">(Sánchez-Montoya </w:t>
      </w:r>
      <w:r w:rsidRPr="008052FD">
        <w:rPr>
          <w:rFonts w:ascii="Constantia" w:hAnsi="Constantia"/>
          <w:i/>
          <w:highlight w:val="white"/>
        </w:rPr>
        <w:t>et al</w:t>
      </w:r>
      <w:r w:rsidRPr="008052FD">
        <w:rPr>
          <w:rFonts w:ascii="Constantia" w:hAnsi="Constantia"/>
          <w:highlight w:val="white"/>
        </w:rPr>
        <w:t>., 2016)</w:t>
      </w:r>
      <w:r w:rsidRPr="008052FD">
        <w:rPr>
          <w:rFonts w:ascii="Constantia" w:hAnsi="Constantia"/>
        </w:rPr>
        <w:t>. The objective of this study was to demonstrate that even in areas as seemingly ‘lifeless’ as the beds of a dry river, there are direct and indirect benefits for its perpetuated existence and is associated with a variety of species. W</w:t>
      </w:r>
      <w:r w:rsidR="00D80B13">
        <w:rPr>
          <w:rFonts w:ascii="Constantia" w:hAnsi="Constantia"/>
        </w:rPr>
        <w:t>hile it may be assumed that non-perennial rivers are</w:t>
      </w:r>
      <w:r w:rsidRPr="008052FD">
        <w:rPr>
          <w:rFonts w:ascii="Constantia" w:hAnsi="Constantia"/>
        </w:rPr>
        <w:t xml:space="preserve"> devoid of biodiversity, the reality is more complex. </w:t>
      </w:r>
    </w:p>
    <w:p w:rsidR="003538E3" w:rsidRPr="008052FD" w:rsidRDefault="0075657A" w:rsidP="009D1F9B">
      <w:pPr>
        <w:rPr>
          <w:rFonts w:ascii="Constantia" w:hAnsi="Constantia"/>
        </w:rPr>
      </w:pPr>
      <w:r w:rsidRPr="008052FD">
        <w:rPr>
          <w:rFonts w:ascii="Constantia" w:hAnsi="Constantia"/>
        </w:rPr>
        <w:br w:type="page"/>
      </w:r>
    </w:p>
    <w:p w:rsidR="003538E3" w:rsidRPr="008052FD" w:rsidRDefault="0075657A" w:rsidP="009D1F9B">
      <w:pPr>
        <w:pStyle w:val="Heading1"/>
        <w:spacing w:before="240" w:after="240" w:line="360" w:lineRule="auto"/>
        <w:rPr>
          <w:rFonts w:ascii="Constantia" w:hAnsi="Constantia"/>
        </w:rPr>
      </w:pPr>
      <w:bookmarkStart w:id="19" w:name="_Toc24898515"/>
      <w:r w:rsidRPr="008052FD">
        <w:rPr>
          <w:rFonts w:ascii="Constantia" w:hAnsi="Constantia"/>
        </w:rPr>
        <w:lastRenderedPageBreak/>
        <w:t>Reference</w:t>
      </w:r>
      <w:r w:rsidR="00A76B6D">
        <w:rPr>
          <w:rFonts w:ascii="Constantia" w:hAnsi="Constantia"/>
        </w:rPr>
        <w:t>s</w:t>
      </w:r>
      <w:bookmarkEnd w:id="19"/>
    </w:p>
    <w:p w:rsidR="003538E3" w:rsidRPr="008052FD" w:rsidRDefault="0075657A" w:rsidP="009D1F9B">
      <w:pPr>
        <w:spacing w:before="240" w:after="240"/>
        <w:rPr>
          <w:rFonts w:ascii="Constantia" w:hAnsi="Constantia"/>
        </w:rPr>
      </w:pPr>
      <w:proofErr w:type="spellStart"/>
      <w:proofErr w:type="gramStart"/>
      <w:r w:rsidRPr="008052FD">
        <w:rPr>
          <w:rFonts w:ascii="Constantia" w:hAnsi="Constantia"/>
        </w:rPr>
        <w:t>Balme</w:t>
      </w:r>
      <w:proofErr w:type="spellEnd"/>
      <w:r w:rsidRPr="008052FD">
        <w:rPr>
          <w:rFonts w:ascii="Constantia" w:hAnsi="Constantia"/>
        </w:rPr>
        <w:t>, G., Hunter, L. and Robinson, H. (2014).</w:t>
      </w:r>
      <w:proofErr w:type="gramEnd"/>
      <w:r w:rsidRPr="008052FD">
        <w:rPr>
          <w:rFonts w:ascii="Constantia" w:hAnsi="Constantia"/>
        </w:rPr>
        <w:t xml:space="preserve"> Baited camera-trap surveys – Marginally more precise but at what cost? </w:t>
      </w:r>
      <w:proofErr w:type="gramStart"/>
      <w:r w:rsidRPr="008052FD">
        <w:rPr>
          <w:rFonts w:ascii="Constantia" w:hAnsi="Constantia"/>
        </w:rPr>
        <w:t xml:space="preserve">A response to du </w:t>
      </w:r>
      <w:proofErr w:type="spellStart"/>
      <w:r w:rsidRPr="008052FD">
        <w:rPr>
          <w:rFonts w:ascii="Constantia" w:hAnsi="Constantia"/>
        </w:rPr>
        <w:t>Preez</w:t>
      </w:r>
      <w:proofErr w:type="spellEnd"/>
      <w:r w:rsidRPr="008052FD">
        <w:rPr>
          <w:rFonts w:ascii="Constantia" w:hAnsi="Constantia"/>
        </w:rPr>
        <w:t xml:space="preserve"> et al. (2014).</w:t>
      </w:r>
      <w:proofErr w:type="gramEnd"/>
      <w:r w:rsidRPr="008052FD">
        <w:rPr>
          <w:rFonts w:ascii="Constantia" w:hAnsi="Constantia"/>
        </w:rPr>
        <w:t xml:space="preserve"> </w:t>
      </w:r>
      <w:proofErr w:type="gramStart"/>
      <w:r w:rsidRPr="008052FD">
        <w:rPr>
          <w:rFonts w:ascii="Constantia" w:hAnsi="Constantia"/>
          <w:i/>
        </w:rPr>
        <w:t>Biological Conservation</w:t>
      </w:r>
      <w:r w:rsidRPr="008052FD">
        <w:rPr>
          <w:rFonts w:ascii="Constantia" w:hAnsi="Constantia"/>
        </w:rPr>
        <w:t>, 179, pp.144–145.</w:t>
      </w:r>
      <w:proofErr w:type="gramEnd"/>
    </w:p>
    <w:p w:rsidR="003538E3" w:rsidRPr="008052FD" w:rsidRDefault="0075657A" w:rsidP="009D1F9B">
      <w:pPr>
        <w:spacing w:before="240" w:after="240"/>
        <w:rPr>
          <w:rFonts w:ascii="Constantia" w:hAnsi="Constantia"/>
        </w:rPr>
      </w:pPr>
      <w:proofErr w:type="gramStart"/>
      <w:r w:rsidRPr="008052FD">
        <w:rPr>
          <w:rFonts w:ascii="Constantia" w:hAnsi="Constantia"/>
        </w:rPr>
        <w:t>Chester, E.T. and Robson, B.J. (2011).</w:t>
      </w:r>
      <w:proofErr w:type="gramEnd"/>
      <w:r w:rsidRPr="008052FD">
        <w:rPr>
          <w:rFonts w:ascii="Constantia" w:hAnsi="Constantia"/>
        </w:rPr>
        <w:t xml:space="preserve"> Drought refuges, spatial scale and </w:t>
      </w:r>
      <w:proofErr w:type="spellStart"/>
      <w:r w:rsidRPr="008052FD">
        <w:rPr>
          <w:rFonts w:ascii="Constantia" w:hAnsi="Constantia"/>
        </w:rPr>
        <w:t>recolonisation</w:t>
      </w:r>
      <w:proofErr w:type="spellEnd"/>
      <w:r w:rsidRPr="008052FD">
        <w:rPr>
          <w:rFonts w:ascii="Constantia" w:hAnsi="Constantia"/>
        </w:rPr>
        <w:t xml:space="preserve"> by invertebrates in non-perennial streams. </w:t>
      </w:r>
      <w:proofErr w:type="gramStart"/>
      <w:r w:rsidRPr="008052FD">
        <w:rPr>
          <w:rFonts w:ascii="Constantia" w:hAnsi="Constantia"/>
          <w:i/>
        </w:rPr>
        <w:t>Freshwater Biology</w:t>
      </w:r>
      <w:r w:rsidRPr="008052FD">
        <w:rPr>
          <w:rFonts w:ascii="Constantia" w:hAnsi="Constantia"/>
        </w:rPr>
        <w:t>, [online] 56(10), pp.2094–2104.</w:t>
      </w:r>
      <w:proofErr w:type="gramEnd"/>
      <w:r w:rsidRPr="008052FD">
        <w:rPr>
          <w:rFonts w:ascii="Constantia" w:hAnsi="Constantia"/>
        </w:rPr>
        <w:t xml:space="preserve"> Available at: https://onlinelibrary.wiley.com/doi/full/10.1111/j.1365-2427.2011.02644.x [Accessed 31 Oct. 2019].</w:t>
      </w:r>
    </w:p>
    <w:p w:rsidR="003538E3" w:rsidRPr="008052FD" w:rsidRDefault="0075657A" w:rsidP="009D1F9B">
      <w:pPr>
        <w:spacing w:before="240" w:after="240"/>
        <w:rPr>
          <w:rFonts w:ascii="Constantia" w:hAnsi="Constantia"/>
        </w:rPr>
      </w:pPr>
      <w:r w:rsidRPr="008052FD">
        <w:rPr>
          <w:rFonts w:ascii="Constantia" w:hAnsi="Constantia"/>
        </w:rPr>
        <w:t xml:space="preserve">Coetzee, C.G. (1970). </w:t>
      </w:r>
      <w:proofErr w:type="gramStart"/>
      <w:r w:rsidRPr="008052FD">
        <w:rPr>
          <w:rFonts w:ascii="Constantia" w:hAnsi="Constantia"/>
        </w:rPr>
        <w:t>The distribution of mammals in the Namib Desert and adjoining inland escarpment.</w:t>
      </w:r>
      <w:proofErr w:type="gramEnd"/>
      <w:r w:rsidRPr="008052FD">
        <w:rPr>
          <w:rFonts w:ascii="Constantia" w:hAnsi="Constantia"/>
        </w:rPr>
        <w:t xml:space="preserve"> </w:t>
      </w:r>
      <w:proofErr w:type="gramStart"/>
      <w:r w:rsidRPr="008052FD">
        <w:rPr>
          <w:rFonts w:ascii="Constantia" w:hAnsi="Constantia"/>
          <w:i/>
        </w:rPr>
        <w:t>Scientific Papers of the Namib Desert Research Station</w:t>
      </w:r>
      <w:r w:rsidRPr="008052FD">
        <w:rPr>
          <w:rFonts w:ascii="Constantia" w:hAnsi="Constantia"/>
        </w:rPr>
        <w:t>, [online] 1970(40), pp.23–36.</w:t>
      </w:r>
      <w:proofErr w:type="gramEnd"/>
      <w:r w:rsidRPr="008052FD">
        <w:rPr>
          <w:rFonts w:ascii="Constantia" w:hAnsi="Constantia"/>
        </w:rPr>
        <w:t xml:space="preserve"> Available at: https://hdl.handle.net/10520/AJA0000008_138 [Accessed 31 Oct. 2019].</w:t>
      </w:r>
    </w:p>
    <w:p w:rsidR="003538E3" w:rsidRPr="008052FD" w:rsidRDefault="0075657A" w:rsidP="009D1F9B">
      <w:pPr>
        <w:spacing w:before="240" w:after="240"/>
        <w:rPr>
          <w:rFonts w:ascii="Constantia" w:hAnsi="Constantia"/>
        </w:rPr>
      </w:pPr>
      <w:proofErr w:type="gramStart"/>
      <w:r w:rsidRPr="008052FD">
        <w:rPr>
          <w:rFonts w:ascii="Constantia" w:hAnsi="Constantia"/>
        </w:rPr>
        <w:t xml:space="preserve">Cove, M.V., </w:t>
      </w:r>
      <w:proofErr w:type="spellStart"/>
      <w:r w:rsidRPr="008052FD">
        <w:rPr>
          <w:rFonts w:ascii="Constantia" w:hAnsi="Constantia"/>
        </w:rPr>
        <w:t>Spínola</w:t>
      </w:r>
      <w:proofErr w:type="spellEnd"/>
      <w:r w:rsidRPr="008052FD">
        <w:rPr>
          <w:rFonts w:ascii="Constantia" w:hAnsi="Constantia"/>
        </w:rPr>
        <w:t xml:space="preserve">, R.M., Jackson, V.L., </w:t>
      </w:r>
      <w:proofErr w:type="spellStart"/>
      <w:r w:rsidRPr="008052FD">
        <w:rPr>
          <w:rFonts w:ascii="Constantia" w:hAnsi="Constantia"/>
        </w:rPr>
        <w:t>Sàenz</w:t>
      </w:r>
      <w:proofErr w:type="spellEnd"/>
      <w:r w:rsidRPr="008052FD">
        <w:rPr>
          <w:rFonts w:ascii="Constantia" w:hAnsi="Constantia"/>
        </w:rPr>
        <w:t xml:space="preserve">, J.C. and </w:t>
      </w:r>
      <w:proofErr w:type="spellStart"/>
      <w:r w:rsidRPr="008052FD">
        <w:rPr>
          <w:rFonts w:ascii="Constantia" w:hAnsi="Constantia"/>
        </w:rPr>
        <w:t>Chassot</w:t>
      </w:r>
      <w:proofErr w:type="spellEnd"/>
      <w:r w:rsidRPr="008052FD">
        <w:rPr>
          <w:rFonts w:ascii="Constantia" w:hAnsi="Constantia"/>
        </w:rPr>
        <w:t>, O. (2013).</w:t>
      </w:r>
      <w:proofErr w:type="gramEnd"/>
      <w:r w:rsidRPr="008052FD">
        <w:rPr>
          <w:rFonts w:ascii="Constantia" w:hAnsi="Constantia"/>
        </w:rPr>
        <w:t xml:space="preserve"> </w:t>
      </w:r>
      <w:proofErr w:type="gramStart"/>
      <w:r w:rsidRPr="008052FD">
        <w:rPr>
          <w:rFonts w:ascii="Constantia" w:hAnsi="Constantia"/>
        </w:rPr>
        <w:t xml:space="preserve">Integrating Occupancy </w:t>
      </w:r>
      <w:proofErr w:type="spellStart"/>
      <w:r w:rsidRPr="008052FD">
        <w:rPr>
          <w:rFonts w:ascii="Constantia" w:hAnsi="Constantia"/>
        </w:rPr>
        <w:t>Modeling</w:t>
      </w:r>
      <w:proofErr w:type="spellEnd"/>
      <w:r w:rsidRPr="008052FD">
        <w:rPr>
          <w:rFonts w:ascii="Constantia" w:hAnsi="Constantia"/>
        </w:rPr>
        <w:t xml:space="preserve"> and Camera-Trap Data to Estimate Medium and Large Mammal Detection and Richness in a Central American Biological Corridor.</w:t>
      </w:r>
      <w:proofErr w:type="gramEnd"/>
      <w:r w:rsidRPr="008052FD">
        <w:rPr>
          <w:rFonts w:ascii="Constantia" w:hAnsi="Constantia"/>
        </w:rPr>
        <w:t xml:space="preserve"> </w:t>
      </w:r>
      <w:proofErr w:type="gramStart"/>
      <w:r w:rsidRPr="008052FD">
        <w:rPr>
          <w:rFonts w:ascii="Constantia" w:hAnsi="Constantia"/>
          <w:i/>
        </w:rPr>
        <w:t>Tropical Conservation Science</w:t>
      </w:r>
      <w:r w:rsidRPr="008052FD">
        <w:rPr>
          <w:rFonts w:ascii="Constantia" w:hAnsi="Constantia"/>
        </w:rPr>
        <w:t>, 6(6), pp.781–795.</w:t>
      </w:r>
      <w:proofErr w:type="gramEnd"/>
    </w:p>
    <w:p w:rsidR="003538E3" w:rsidRPr="008052FD" w:rsidRDefault="0075657A" w:rsidP="009D1F9B">
      <w:pPr>
        <w:spacing w:before="240" w:after="240"/>
        <w:rPr>
          <w:rFonts w:ascii="Constantia" w:hAnsi="Constantia"/>
        </w:rPr>
      </w:pPr>
      <w:proofErr w:type="gramStart"/>
      <w:r w:rsidRPr="008052FD">
        <w:rPr>
          <w:rFonts w:ascii="Constantia" w:hAnsi="Constantia"/>
        </w:rPr>
        <w:t xml:space="preserve">Cusack, J.J., </w:t>
      </w:r>
      <w:proofErr w:type="spellStart"/>
      <w:r w:rsidRPr="008052FD">
        <w:rPr>
          <w:rFonts w:ascii="Constantia" w:hAnsi="Constantia"/>
        </w:rPr>
        <w:t>Dickman</w:t>
      </w:r>
      <w:proofErr w:type="spellEnd"/>
      <w:r w:rsidRPr="008052FD">
        <w:rPr>
          <w:rFonts w:ascii="Constantia" w:hAnsi="Constantia"/>
        </w:rPr>
        <w:t xml:space="preserve">, A.J., </w:t>
      </w:r>
      <w:proofErr w:type="spellStart"/>
      <w:r w:rsidRPr="008052FD">
        <w:rPr>
          <w:rFonts w:ascii="Constantia" w:hAnsi="Constantia"/>
        </w:rPr>
        <w:t>Rowcliffe</w:t>
      </w:r>
      <w:proofErr w:type="spellEnd"/>
      <w:r w:rsidRPr="008052FD">
        <w:rPr>
          <w:rFonts w:ascii="Constantia" w:hAnsi="Constantia"/>
        </w:rPr>
        <w:t>, J.M., Carbone, C., Macdonald, D.W. and Coulson, T. (2015).</w:t>
      </w:r>
      <w:proofErr w:type="gramEnd"/>
      <w:r w:rsidRPr="008052FD">
        <w:rPr>
          <w:rFonts w:ascii="Constantia" w:hAnsi="Constantia"/>
        </w:rPr>
        <w:t xml:space="preserve"> </w:t>
      </w:r>
      <w:proofErr w:type="gramStart"/>
      <w:r w:rsidRPr="008052FD">
        <w:rPr>
          <w:rFonts w:ascii="Constantia" w:hAnsi="Constantia"/>
        </w:rPr>
        <w:t>Random versus Game Trail-Based Camera Trap Placement Strategy for Monitoring Terrestrial Mammal Communities.</w:t>
      </w:r>
      <w:proofErr w:type="gramEnd"/>
      <w:r w:rsidRPr="008052FD">
        <w:rPr>
          <w:rFonts w:ascii="Constantia" w:hAnsi="Constantia"/>
        </w:rPr>
        <w:t xml:space="preserve"> </w:t>
      </w:r>
      <w:r w:rsidRPr="008052FD">
        <w:rPr>
          <w:rFonts w:ascii="Constantia" w:hAnsi="Constantia"/>
          <w:i/>
        </w:rPr>
        <w:t>PLOS ONE</w:t>
      </w:r>
      <w:r w:rsidRPr="008052FD">
        <w:rPr>
          <w:rFonts w:ascii="Constantia" w:hAnsi="Constantia"/>
        </w:rPr>
        <w:t xml:space="preserve">, [online] 10(5), p.e0126373. Available at: </w:t>
      </w:r>
      <w:r w:rsidRPr="008052FD">
        <w:rPr>
          <w:rFonts w:ascii="Constantia" w:hAnsi="Constantia"/>
        </w:rPr>
        <w:lastRenderedPageBreak/>
        <w:t>https://journals.plos.org/plosone/article?id=10.1371/journal.pone.0126373 [Accessed 31 May 2019].</w:t>
      </w:r>
    </w:p>
    <w:p w:rsidR="003538E3" w:rsidRPr="008052FD" w:rsidRDefault="0075657A" w:rsidP="009D1F9B">
      <w:pPr>
        <w:spacing w:before="240" w:after="240"/>
        <w:rPr>
          <w:rFonts w:ascii="Constantia" w:hAnsi="Constantia"/>
        </w:rPr>
      </w:pPr>
      <w:proofErr w:type="spellStart"/>
      <w:r w:rsidRPr="008052FD">
        <w:rPr>
          <w:rFonts w:ascii="Constantia" w:hAnsi="Constantia"/>
        </w:rPr>
        <w:t>Datry</w:t>
      </w:r>
      <w:proofErr w:type="spellEnd"/>
      <w:r w:rsidRPr="008052FD">
        <w:rPr>
          <w:rFonts w:ascii="Constantia" w:hAnsi="Constantia"/>
        </w:rPr>
        <w:t xml:space="preserve">, T., </w:t>
      </w:r>
      <w:proofErr w:type="spellStart"/>
      <w:r w:rsidRPr="008052FD">
        <w:rPr>
          <w:rFonts w:ascii="Constantia" w:hAnsi="Constantia"/>
        </w:rPr>
        <w:t>Arscott</w:t>
      </w:r>
      <w:proofErr w:type="spellEnd"/>
      <w:r w:rsidRPr="008052FD">
        <w:rPr>
          <w:rFonts w:ascii="Constantia" w:hAnsi="Constantia"/>
        </w:rPr>
        <w:t xml:space="preserve">, D.B. and </w:t>
      </w:r>
      <w:proofErr w:type="spellStart"/>
      <w:r w:rsidRPr="008052FD">
        <w:rPr>
          <w:rFonts w:ascii="Constantia" w:hAnsi="Constantia"/>
        </w:rPr>
        <w:t>Sabater</w:t>
      </w:r>
      <w:proofErr w:type="spellEnd"/>
      <w:r w:rsidRPr="008052FD">
        <w:rPr>
          <w:rFonts w:ascii="Constantia" w:hAnsi="Constantia"/>
        </w:rPr>
        <w:t xml:space="preserve">, S. (2011). </w:t>
      </w:r>
      <w:proofErr w:type="gramStart"/>
      <w:r w:rsidRPr="008052FD">
        <w:rPr>
          <w:rFonts w:ascii="Constantia" w:hAnsi="Constantia"/>
        </w:rPr>
        <w:t>Recent perspectives on temporary river ecology.</w:t>
      </w:r>
      <w:proofErr w:type="gramEnd"/>
      <w:r w:rsidRPr="008052FD">
        <w:rPr>
          <w:rFonts w:ascii="Constantia" w:hAnsi="Constantia"/>
        </w:rPr>
        <w:t xml:space="preserve"> </w:t>
      </w:r>
      <w:proofErr w:type="gramStart"/>
      <w:r w:rsidRPr="008052FD">
        <w:rPr>
          <w:rFonts w:ascii="Constantia" w:hAnsi="Constantia"/>
          <w:i/>
        </w:rPr>
        <w:t>Aquatic Sciences</w:t>
      </w:r>
      <w:r w:rsidRPr="008052FD">
        <w:rPr>
          <w:rFonts w:ascii="Constantia" w:hAnsi="Constantia"/>
        </w:rPr>
        <w:t>, 73(4), pp.453–457.</w:t>
      </w:r>
      <w:proofErr w:type="gramEnd"/>
    </w:p>
    <w:p w:rsidR="003538E3" w:rsidRPr="008052FD" w:rsidRDefault="0075657A" w:rsidP="009D1F9B">
      <w:pPr>
        <w:spacing w:before="240" w:after="240"/>
        <w:rPr>
          <w:rFonts w:ascii="Constantia" w:hAnsi="Constantia"/>
        </w:rPr>
      </w:pPr>
      <w:proofErr w:type="spellStart"/>
      <w:proofErr w:type="gramStart"/>
      <w:r w:rsidRPr="008052FD">
        <w:rPr>
          <w:rFonts w:ascii="Constantia" w:hAnsi="Constantia"/>
        </w:rPr>
        <w:t>Datry</w:t>
      </w:r>
      <w:proofErr w:type="spellEnd"/>
      <w:r w:rsidRPr="008052FD">
        <w:rPr>
          <w:rFonts w:ascii="Constantia" w:hAnsi="Constantia"/>
        </w:rPr>
        <w:t xml:space="preserve">, T., </w:t>
      </w:r>
      <w:proofErr w:type="spellStart"/>
      <w:r w:rsidRPr="008052FD">
        <w:rPr>
          <w:rFonts w:ascii="Constantia" w:hAnsi="Constantia"/>
        </w:rPr>
        <w:t>Larned</w:t>
      </w:r>
      <w:proofErr w:type="spellEnd"/>
      <w:r w:rsidRPr="008052FD">
        <w:rPr>
          <w:rFonts w:ascii="Constantia" w:hAnsi="Constantia"/>
        </w:rPr>
        <w:t xml:space="preserve">, S.T. and </w:t>
      </w:r>
      <w:proofErr w:type="spellStart"/>
      <w:r w:rsidRPr="008052FD">
        <w:rPr>
          <w:rFonts w:ascii="Constantia" w:hAnsi="Constantia"/>
        </w:rPr>
        <w:t>Tockner</w:t>
      </w:r>
      <w:proofErr w:type="spellEnd"/>
      <w:r w:rsidRPr="008052FD">
        <w:rPr>
          <w:rFonts w:ascii="Constantia" w:hAnsi="Constantia"/>
        </w:rPr>
        <w:t>, K. (2014).</w:t>
      </w:r>
      <w:proofErr w:type="gramEnd"/>
      <w:r w:rsidRPr="008052FD">
        <w:rPr>
          <w:rFonts w:ascii="Constantia" w:hAnsi="Constantia"/>
        </w:rPr>
        <w:t xml:space="preserve"> Intermittent Rivers: A Challenge for Freshwater Ecology. </w:t>
      </w:r>
      <w:proofErr w:type="spellStart"/>
      <w:proofErr w:type="gramStart"/>
      <w:r w:rsidRPr="008052FD">
        <w:rPr>
          <w:rFonts w:ascii="Constantia" w:hAnsi="Constantia"/>
          <w:i/>
        </w:rPr>
        <w:t>BioScience</w:t>
      </w:r>
      <w:proofErr w:type="spellEnd"/>
      <w:r w:rsidRPr="008052FD">
        <w:rPr>
          <w:rFonts w:ascii="Constantia" w:hAnsi="Constantia"/>
        </w:rPr>
        <w:t>, [online] 64(3), pp.229–235.</w:t>
      </w:r>
      <w:proofErr w:type="gramEnd"/>
      <w:r w:rsidRPr="008052FD">
        <w:rPr>
          <w:rFonts w:ascii="Constantia" w:hAnsi="Constantia"/>
        </w:rPr>
        <w:t xml:space="preserve"> Available at: https://academic.oup.com/bioscience/article/64/3/229/224292 [Accessed 31 Oct. 2019].</w:t>
      </w:r>
    </w:p>
    <w:p w:rsidR="003538E3" w:rsidRPr="008052FD" w:rsidRDefault="0075657A" w:rsidP="009D1F9B">
      <w:pPr>
        <w:spacing w:before="240" w:after="240"/>
        <w:rPr>
          <w:rFonts w:ascii="Constantia" w:hAnsi="Constantia"/>
        </w:rPr>
      </w:pPr>
      <w:proofErr w:type="gramStart"/>
      <w:r w:rsidRPr="008052FD">
        <w:rPr>
          <w:rFonts w:ascii="Constantia" w:hAnsi="Constantia"/>
        </w:rPr>
        <w:t xml:space="preserve">Davies, B.R., O’Keeffe, J.H., </w:t>
      </w:r>
      <w:proofErr w:type="spellStart"/>
      <w:r w:rsidRPr="008052FD">
        <w:rPr>
          <w:rFonts w:ascii="Constantia" w:hAnsi="Constantia"/>
        </w:rPr>
        <w:t>Snaddon</w:t>
      </w:r>
      <w:proofErr w:type="spellEnd"/>
      <w:r w:rsidRPr="008052FD">
        <w:rPr>
          <w:rFonts w:ascii="Constantia" w:hAnsi="Constantia"/>
        </w:rPr>
        <w:t>, C.D. and South Africa.</w:t>
      </w:r>
      <w:proofErr w:type="gramEnd"/>
      <w:r w:rsidRPr="008052FD">
        <w:rPr>
          <w:rFonts w:ascii="Constantia" w:hAnsi="Constantia"/>
        </w:rPr>
        <w:t xml:space="preserve"> </w:t>
      </w:r>
      <w:proofErr w:type="gramStart"/>
      <w:r w:rsidRPr="008052FD">
        <w:rPr>
          <w:rFonts w:ascii="Constantia" w:hAnsi="Constantia"/>
        </w:rPr>
        <w:t>Water Research Commission (1993).</w:t>
      </w:r>
      <w:proofErr w:type="gramEnd"/>
      <w:r w:rsidRPr="008052FD">
        <w:rPr>
          <w:rFonts w:ascii="Constantia" w:hAnsi="Constantia"/>
        </w:rPr>
        <w:t xml:space="preserve"> </w:t>
      </w:r>
      <w:proofErr w:type="gramStart"/>
      <w:r w:rsidRPr="008052FD">
        <w:rPr>
          <w:rFonts w:ascii="Constantia" w:hAnsi="Constantia"/>
          <w:i/>
        </w:rPr>
        <w:t>A synthesis of the ecological functioning, conservation and management of South African river ecosystems</w:t>
      </w:r>
      <w:r w:rsidRPr="008052FD">
        <w:rPr>
          <w:rFonts w:ascii="Constantia" w:hAnsi="Constantia"/>
        </w:rPr>
        <w:t>.</w:t>
      </w:r>
      <w:proofErr w:type="gramEnd"/>
      <w:r w:rsidRPr="008052FD">
        <w:rPr>
          <w:rFonts w:ascii="Constantia" w:hAnsi="Constantia"/>
        </w:rPr>
        <w:t xml:space="preserve"> Pretoria: Water Research Commission.</w:t>
      </w:r>
    </w:p>
    <w:p w:rsidR="003538E3" w:rsidRPr="008052FD" w:rsidRDefault="0075657A" w:rsidP="009D1F9B">
      <w:pPr>
        <w:spacing w:before="240" w:after="240"/>
        <w:rPr>
          <w:rFonts w:ascii="Constantia" w:hAnsi="Constantia"/>
        </w:rPr>
      </w:pPr>
      <w:proofErr w:type="gramStart"/>
      <w:r w:rsidRPr="008052FD">
        <w:rPr>
          <w:rFonts w:ascii="Constantia" w:hAnsi="Constantia"/>
        </w:rPr>
        <w:t xml:space="preserve">Day, J.A., Malan, H.L., </w:t>
      </w:r>
      <w:proofErr w:type="spellStart"/>
      <w:r w:rsidRPr="008052FD">
        <w:rPr>
          <w:rFonts w:ascii="Constantia" w:hAnsi="Constantia"/>
        </w:rPr>
        <w:t>Malijani</w:t>
      </w:r>
      <w:proofErr w:type="spellEnd"/>
      <w:r w:rsidRPr="008052FD">
        <w:rPr>
          <w:rFonts w:ascii="Constantia" w:hAnsi="Constantia"/>
        </w:rPr>
        <w:t xml:space="preserve">, E. and </w:t>
      </w:r>
      <w:proofErr w:type="spellStart"/>
      <w:r w:rsidRPr="008052FD">
        <w:rPr>
          <w:rFonts w:ascii="Constantia" w:hAnsi="Constantia"/>
        </w:rPr>
        <w:t>Abegunde</w:t>
      </w:r>
      <w:proofErr w:type="spellEnd"/>
      <w:r w:rsidRPr="008052FD">
        <w:rPr>
          <w:rFonts w:ascii="Constantia" w:hAnsi="Constantia"/>
        </w:rPr>
        <w:t>, A.P. (2019).</w:t>
      </w:r>
      <w:proofErr w:type="gramEnd"/>
      <w:r w:rsidRPr="008052FD">
        <w:rPr>
          <w:rFonts w:ascii="Constantia" w:hAnsi="Constantia"/>
        </w:rPr>
        <w:t xml:space="preserve"> Review: Water quality in non-perennial rivers. </w:t>
      </w:r>
      <w:r w:rsidRPr="008052FD">
        <w:rPr>
          <w:rFonts w:ascii="Constantia" w:hAnsi="Constantia"/>
          <w:i/>
        </w:rPr>
        <w:t>Water SA</w:t>
      </w:r>
      <w:r w:rsidRPr="008052FD">
        <w:rPr>
          <w:rFonts w:ascii="Constantia" w:hAnsi="Constantia"/>
        </w:rPr>
        <w:t>, 45(3 July).</w:t>
      </w:r>
    </w:p>
    <w:p w:rsidR="003538E3" w:rsidRPr="008052FD" w:rsidRDefault="0075657A" w:rsidP="009D1F9B">
      <w:pPr>
        <w:spacing w:before="240" w:after="240"/>
        <w:rPr>
          <w:rFonts w:ascii="Constantia" w:hAnsi="Constantia"/>
        </w:rPr>
      </w:pPr>
      <w:proofErr w:type="gramStart"/>
      <w:r w:rsidRPr="008052FD">
        <w:rPr>
          <w:rFonts w:ascii="Constantia" w:hAnsi="Constantia"/>
        </w:rPr>
        <w:t xml:space="preserve">Edwards, S., </w:t>
      </w:r>
      <w:proofErr w:type="spellStart"/>
      <w:r w:rsidRPr="008052FD">
        <w:rPr>
          <w:rFonts w:ascii="Constantia" w:hAnsi="Constantia"/>
        </w:rPr>
        <w:t>Gange</w:t>
      </w:r>
      <w:proofErr w:type="spellEnd"/>
      <w:r w:rsidRPr="008052FD">
        <w:rPr>
          <w:rFonts w:ascii="Constantia" w:hAnsi="Constantia"/>
        </w:rPr>
        <w:t>, A.C. and Wiesel, I. (2016).</w:t>
      </w:r>
      <w:proofErr w:type="gramEnd"/>
      <w:r w:rsidRPr="008052FD">
        <w:rPr>
          <w:rFonts w:ascii="Constantia" w:hAnsi="Constantia"/>
        </w:rPr>
        <w:t xml:space="preserve"> An oasis in the desert: The potential of water sources as camera trap sites in arid environments for surveying a carnivore guild. </w:t>
      </w:r>
      <w:proofErr w:type="gramStart"/>
      <w:r w:rsidRPr="008052FD">
        <w:rPr>
          <w:rFonts w:ascii="Constantia" w:hAnsi="Constantia"/>
          <w:i/>
        </w:rPr>
        <w:t>Journal of Arid Environments</w:t>
      </w:r>
      <w:r w:rsidRPr="008052FD">
        <w:rPr>
          <w:rFonts w:ascii="Constantia" w:hAnsi="Constantia"/>
        </w:rPr>
        <w:t>, [online] 124, pp.304–309.</w:t>
      </w:r>
      <w:proofErr w:type="gramEnd"/>
      <w:r w:rsidRPr="008052FD">
        <w:rPr>
          <w:rFonts w:ascii="Constantia" w:hAnsi="Constantia"/>
        </w:rPr>
        <w:t xml:space="preserve"> Available at: https://www.sciencedirect.com/science/article/pii/S0140196315300550 [Accessed 12 Sep. 2019].</w:t>
      </w:r>
    </w:p>
    <w:p w:rsidR="003538E3" w:rsidRPr="008052FD" w:rsidRDefault="0075657A" w:rsidP="009D1F9B">
      <w:pPr>
        <w:spacing w:before="240" w:after="240"/>
        <w:rPr>
          <w:rFonts w:ascii="Constantia" w:hAnsi="Constantia"/>
        </w:rPr>
      </w:pPr>
      <w:proofErr w:type="gramStart"/>
      <w:r w:rsidRPr="008052FD">
        <w:rPr>
          <w:rFonts w:ascii="Constantia" w:hAnsi="Constantia"/>
        </w:rPr>
        <w:t>European Commission.</w:t>
      </w:r>
      <w:proofErr w:type="gramEnd"/>
      <w:r w:rsidRPr="008052FD">
        <w:rPr>
          <w:rFonts w:ascii="Constantia" w:hAnsi="Constantia"/>
        </w:rPr>
        <w:t xml:space="preserve"> (2000). Establishing a framework for community action in the field of water policy. Luxembourg City, Luxembourg: European Commission. </w:t>
      </w:r>
      <w:proofErr w:type="gramStart"/>
      <w:r w:rsidRPr="008052FD">
        <w:rPr>
          <w:rFonts w:ascii="Constantia" w:hAnsi="Constantia"/>
        </w:rPr>
        <w:t>Directive 2000/60/EC.</w:t>
      </w:r>
      <w:proofErr w:type="gramEnd"/>
    </w:p>
    <w:p w:rsidR="003538E3" w:rsidRPr="008052FD" w:rsidRDefault="0075657A" w:rsidP="009D1F9B">
      <w:pPr>
        <w:spacing w:before="240" w:after="240"/>
        <w:rPr>
          <w:rFonts w:ascii="Constantia" w:hAnsi="Constantia"/>
        </w:rPr>
      </w:pPr>
      <w:r w:rsidRPr="008052FD">
        <w:rPr>
          <w:rFonts w:ascii="Constantia" w:hAnsi="Constantia"/>
        </w:rPr>
        <w:lastRenderedPageBreak/>
        <w:t xml:space="preserve">Gibbs, J.P. (1998). </w:t>
      </w:r>
      <w:proofErr w:type="gramStart"/>
      <w:r w:rsidRPr="008052FD">
        <w:rPr>
          <w:rFonts w:ascii="Constantia" w:hAnsi="Constantia"/>
        </w:rPr>
        <w:t>Amphibian Movements in Response to Forest Edges, Roads, and Streambeds in Southern New England.</w:t>
      </w:r>
      <w:proofErr w:type="gramEnd"/>
      <w:r w:rsidRPr="008052FD">
        <w:rPr>
          <w:rFonts w:ascii="Constantia" w:hAnsi="Constantia"/>
        </w:rPr>
        <w:t xml:space="preserve"> </w:t>
      </w:r>
      <w:r w:rsidRPr="008052FD">
        <w:rPr>
          <w:rFonts w:ascii="Constantia" w:hAnsi="Constantia"/>
          <w:i/>
        </w:rPr>
        <w:t>The Journal of Wildlife Management</w:t>
      </w:r>
      <w:r w:rsidRPr="008052FD">
        <w:rPr>
          <w:rFonts w:ascii="Constantia" w:hAnsi="Constantia"/>
        </w:rPr>
        <w:t>, 62(2), p.584.</w:t>
      </w:r>
    </w:p>
    <w:p w:rsidR="003538E3" w:rsidRPr="008052FD" w:rsidRDefault="0075657A" w:rsidP="009D1F9B">
      <w:pPr>
        <w:spacing w:before="240" w:after="240"/>
        <w:rPr>
          <w:rFonts w:ascii="Constantia" w:hAnsi="Constantia"/>
        </w:rPr>
      </w:pPr>
      <w:proofErr w:type="gramStart"/>
      <w:r w:rsidRPr="008052FD">
        <w:rPr>
          <w:rFonts w:ascii="Constantia" w:hAnsi="Constantia"/>
        </w:rPr>
        <w:t xml:space="preserve">Gómez, R., </w:t>
      </w:r>
      <w:proofErr w:type="spellStart"/>
      <w:r w:rsidRPr="008052FD">
        <w:rPr>
          <w:rFonts w:ascii="Constantia" w:hAnsi="Constantia"/>
        </w:rPr>
        <w:t>Hurtado</w:t>
      </w:r>
      <w:proofErr w:type="spellEnd"/>
      <w:r w:rsidRPr="008052FD">
        <w:rPr>
          <w:rFonts w:ascii="Constantia" w:hAnsi="Constantia"/>
        </w:rPr>
        <w:t xml:space="preserve">, I., </w:t>
      </w:r>
      <w:proofErr w:type="spellStart"/>
      <w:r w:rsidRPr="008052FD">
        <w:rPr>
          <w:rFonts w:ascii="Constantia" w:hAnsi="Constantia"/>
        </w:rPr>
        <w:t>Suárez</w:t>
      </w:r>
      <w:proofErr w:type="spellEnd"/>
      <w:r w:rsidRPr="008052FD">
        <w:rPr>
          <w:rFonts w:ascii="Constantia" w:hAnsi="Constantia"/>
        </w:rPr>
        <w:t>, M.L. and Vidal-</w:t>
      </w:r>
      <w:proofErr w:type="spellStart"/>
      <w:r w:rsidRPr="008052FD">
        <w:rPr>
          <w:rFonts w:ascii="Constantia" w:hAnsi="Constantia"/>
        </w:rPr>
        <w:t>Abarca</w:t>
      </w:r>
      <w:proofErr w:type="spellEnd"/>
      <w:r w:rsidRPr="008052FD">
        <w:rPr>
          <w:rFonts w:ascii="Constantia" w:hAnsi="Constantia"/>
        </w:rPr>
        <w:t>, M.R. (2005).</w:t>
      </w:r>
      <w:proofErr w:type="gramEnd"/>
      <w:r w:rsidRPr="008052FD">
        <w:rPr>
          <w:rFonts w:ascii="Constantia" w:hAnsi="Constantia"/>
        </w:rPr>
        <w:t xml:space="preserve"> </w:t>
      </w:r>
      <w:proofErr w:type="spellStart"/>
      <w:r w:rsidRPr="008052FD">
        <w:rPr>
          <w:rFonts w:ascii="Constantia" w:hAnsi="Constantia"/>
        </w:rPr>
        <w:t>Ramblas</w:t>
      </w:r>
      <w:proofErr w:type="spellEnd"/>
      <w:r w:rsidRPr="008052FD">
        <w:rPr>
          <w:rFonts w:ascii="Constantia" w:hAnsi="Constantia"/>
        </w:rPr>
        <w:t xml:space="preserve"> in south-east Spain: threatened and valuable ecosystems. </w:t>
      </w:r>
      <w:r w:rsidRPr="008052FD">
        <w:rPr>
          <w:rFonts w:ascii="Constantia" w:hAnsi="Constantia"/>
          <w:i/>
        </w:rPr>
        <w:t>Aquatic Conservation: Marine and Freshwater Ecosystems</w:t>
      </w:r>
      <w:r w:rsidRPr="008052FD">
        <w:rPr>
          <w:rFonts w:ascii="Constantia" w:hAnsi="Constantia"/>
        </w:rPr>
        <w:t>, 15(4), pp.387–402.</w:t>
      </w:r>
    </w:p>
    <w:p w:rsidR="003538E3" w:rsidRPr="008052FD" w:rsidRDefault="0075657A" w:rsidP="009D1F9B">
      <w:pPr>
        <w:spacing w:before="240" w:after="240"/>
        <w:rPr>
          <w:rFonts w:ascii="Constantia" w:hAnsi="Constantia"/>
        </w:rPr>
      </w:pPr>
      <w:proofErr w:type="spellStart"/>
      <w:proofErr w:type="gramStart"/>
      <w:r w:rsidRPr="008052FD">
        <w:rPr>
          <w:rFonts w:ascii="Constantia" w:hAnsi="Constantia"/>
        </w:rPr>
        <w:t>Gonthier</w:t>
      </w:r>
      <w:proofErr w:type="spellEnd"/>
      <w:r w:rsidRPr="008052FD">
        <w:rPr>
          <w:rFonts w:ascii="Constantia" w:hAnsi="Constantia"/>
        </w:rPr>
        <w:t xml:space="preserve">, D.J. and </w:t>
      </w:r>
      <w:proofErr w:type="spellStart"/>
      <w:r w:rsidRPr="008052FD">
        <w:rPr>
          <w:rFonts w:ascii="Constantia" w:hAnsi="Constantia"/>
        </w:rPr>
        <w:t>Castañeda</w:t>
      </w:r>
      <w:proofErr w:type="spellEnd"/>
      <w:r w:rsidRPr="008052FD">
        <w:rPr>
          <w:rFonts w:ascii="Constantia" w:hAnsi="Constantia"/>
        </w:rPr>
        <w:t>, F.E. (2013).</w:t>
      </w:r>
      <w:proofErr w:type="gramEnd"/>
      <w:r w:rsidRPr="008052FD">
        <w:rPr>
          <w:rFonts w:ascii="Constantia" w:hAnsi="Constantia"/>
        </w:rPr>
        <w:t xml:space="preserve"> Large- and Medium-Sized Mammal Survey Using Camera Traps in the </w:t>
      </w:r>
      <w:proofErr w:type="spellStart"/>
      <w:r w:rsidRPr="008052FD">
        <w:rPr>
          <w:rFonts w:ascii="Constantia" w:hAnsi="Constantia"/>
        </w:rPr>
        <w:t>Sikre</w:t>
      </w:r>
      <w:proofErr w:type="spellEnd"/>
      <w:r w:rsidRPr="008052FD">
        <w:rPr>
          <w:rFonts w:ascii="Constantia" w:hAnsi="Constantia"/>
        </w:rPr>
        <w:t xml:space="preserve"> River in the Río </w:t>
      </w:r>
      <w:proofErr w:type="spellStart"/>
      <w:r w:rsidRPr="008052FD">
        <w:rPr>
          <w:rFonts w:ascii="Constantia" w:hAnsi="Constantia"/>
        </w:rPr>
        <w:t>Plátano</w:t>
      </w:r>
      <w:proofErr w:type="spellEnd"/>
      <w:r w:rsidRPr="008052FD">
        <w:rPr>
          <w:rFonts w:ascii="Constantia" w:hAnsi="Constantia"/>
        </w:rPr>
        <w:t xml:space="preserve"> Biosphere Reserve, Honduras. </w:t>
      </w:r>
      <w:proofErr w:type="gramStart"/>
      <w:r w:rsidRPr="008052FD">
        <w:rPr>
          <w:rFonts w:ascii="Constantia" w:hAnsi="Constantia"/>
          <w:i/>
        </w:rPr>
        <w:t>Tropical Conservation Science</w:t>
      </w:r>
      <w:r w:rsidRPr="008052FD">
        <w:rPr>
          <w:rFonts w:ascii="Constantia" w:hAnsi="Constantia"/>
        </w:rPr>
        <w:t>, 6(4), pp.584–591.</w:t>
      </w:r>
      <w:proofErr w:type="gramEnd"/>
    </w:p>
    <w:p w:rsidR="003538E3" w:rsidRPr="008052FD" w:rsidRDefault="0075657A" w:rsidP="009D1F9B">
      <w:pPr>
        <w:spacing w:before="240" w:after="240"/>
        <w:rPr>
          <w:rFonts w:ascii="Constantia" w:hAnsi="Constantia"/>
        </w:rPr>
      </w:pPr>
      <w:proofErr w:type="gramStart"/>
      <w:r w:rsidRPr="008052FD">
        <w:rPr>
          <w:rFonts w:ascii="Constantia" w:hAnsi="Constantia"/>
        </w:rPr>
        <w:t>Greenberg, S., Godin, T.I. and Whittington, J. (2019).</w:t>
      </w:r>
      <w:proofErr w:type="gramEnd"/>
      <w:r w:rsidRPr="008052FD">
        <w:rPr>
          <w:rFonts w:ascii="Constantia" w:hAnsi="Constantia"/>
        </w:rPr>
        <w:t xml:space="preserve"> User Interface Design Patterns for Wildlife-Related Camera Trap Image Analysis. </w:t>
      </w:r>
      <w:proofErr w:type="gramStart"/>
      <w:r w:rsidRPr="008052FD">
        <w:rPr>
          <w:rFonts w:ascii="Constantia" w:hAnsi="Constantia"/>
          <w:i/>
        </w:rPr>
        <w:t>Department of Computer Science, University of Calgary</w:t>
      </w:r>
      <w:r w:rsidRPr="008052FD">
        <w:rPr>
          <w:rFonts w:ascii="Constantia" w:hAnsi="Constantia"/>
        </w:rPr>
        <w:t>.</w:t>
      </w:r>
      <w:proofErr w:type="gramEnd"/>
      <w:r w:rsidRPr="008052FD">
        <w:rPr>
          <w:rFonts w:ascii="Constantia" w:hAnsi="Constantia"/>
        </w:rPr>
        <w:t xml:space="preserve"> [</w:t>
      </w:r>
      <w:proofErr w:type="gramStart"/>
      <w:r w:rsidRPr="008052FD">
        <w:rPr>
          <w:rFonts w:ascii="Constantia" w:hAnsi="Constantia"/>
        </w:rPr>
        <w:t>online</w:t>
      </w:r>
      <w:proofErr w:type="gramEnd"/>
      <w:r w:rsidRPr="008052FD">
        <w:rPr>
          <w:rFonts w:ascii="Constantia" w:hAnsi="Constantia"/>
        </w:rPr>
        <w:t>] Available at: https://prism.ucalgary.ca/handle/1880/110687.</w:t>
      </w:r>
    </w:p>
    <w:p w:rsidR="003538E3" w:rsidRPr="008052FD" w:rsidRDefault="0075657A" w:rsidP="009D1F9B">
      <w:pPr>
        <w:spacing w:before="240" w:after="240"/>
        <w:rPr>
          <w:rFonts w:ascii="Constantia" w:hAnsi="Constantia"/>
        </w:rPr>
      </w:pPr>
      <w:proofErr w:type="gramStart"/>
      <w:r w:rsidRPr="008052FD">
        <w:rPr>
          <w:rFonts w:ascii="Constantia" w:hAnsi="Constantia"/>
        </w:rPr>
        <w:t xml:space="preserve">Hayward, M.W., O’Brien, J. and </w:t>
      </w:r>
      <w:proofErr w:type="spellStart"/>
      <w:r w:rsidRPr="008052FD">
        <w:rPr>
          <w:rFonts w:ascii="Constantia" w:hAnsi="Constantia"/>
        </w:rPr>
        <w:t>Kerley</w:t>
      </w:r>
      <w:proofErr w:type="spellEnd"/>
      <w:r w:rsidRPr="008052FD">
        <w:rPr>
          <w:rFonts w:ascii="Constantia" w:hAnsi="Constantia"/>
        </w:rPr>
        <w:t>, G.I.H. (2007).</w:t>
      </w:r>
      <w:proofErr w:type="gramEnd"/>
      <w:r w:rsidRPr="008052FD">
        <w:rPr>
          <w:rFonts w:ascii="Constantia" w:hAnsi="Constantia"/>
        </w:rPr>
        <w:t xml:space="preserve"> Carrying capacity of large African predators: Predictions and tests. </w:t>
      </w:r>
      <w:proofErr w:type="gramStart"/>
      <w:r w:rsidRPr="008052FD">
        <w:rPr>
          <w:rFonts w:ascii="Constantia" w:hAnsi="Constantia"/>
          <w:i/>
        </w:rPr>
        <w:t>Biological Conservation</w:t>
      </w:r>
      <w:r w:rsidRPr="008052FD">
        <w:rPr>
          <w:rFonts w:ascii="Constantia" w:hAnsi="Constantia"/>
        </w:rPr>
        <w:t>, 139(1–2), pp.219–229.</w:t>
      </w:r>
      <w:proofErr w:type="gramEnd"/>
    </w:p>
    <w:p w:rsidR="003538E3" w:rsidRPr="008052FD" w:rsidRDefault="0075657A" w:rsidP="009D1F9B">
      <w:pPr>
        <w:spacing w:before="240" w:after="240"/>
        <w:rPr>
          <w:rFonts w:ascii="Constantia" w:hAnsi="Constantia"/>
        </w:rPr>
      </w:pPr>
      <w:proofErr w:type="spellStart"/>
      <w:proofErr w:type="gramStart"/>
      <w:r w:rsidRPr="008052FD">
        <w:rPr>
          <w:rFonts w:ascii="Constantia" w:hAnsi="Constantia"/>
        </w:rPr>
        <w:t>Karanth</w:t>
      </w:r>
      <w:proofErr w:type="spellEnd"/>
      <w:r w:rsidRPr="008052FD">
        <w:rPr>
          <w:rFonts w:ascii="Constantia" w:hAnsi="Constantia"/>
        </w:rPr>
        <w:t>, K.U. and Nichols, J.D. (1998).</w:t>
      </w:r>
      <w:proofErr w:type="gramEnd"/>
      <w:r w:rsidRPr="008052FD">
        <w:rPr>
          <w:rFonts w:ascii="Constantia" w:hAnsi="Constantia"/>
        </w:rPr>
        <w:t xml:space="preserve"> Estimation of tiger densities in </w:t>
      </w:r>
      <w:proofErr w:type="spellStart"/>
      <w:proofErr w:type="gramStart"/>
      <w:r w:rsidRPr="008052FD">
        <w:rPr>
          <w:rFonts w:ascii="Constantia" w:hAnsi="Constantia"/>
        </w:rPr>
        <w:t>india</w:t>
      </w:r>
      <w:proofErr w:type="spellEnd"/>
      <w:proofErr w:type="gramEnd"/>
      <w:r w:rsidRPr="008052FD">
        <w:rPr>
          <w:rFonts w:ascii="Constantia" w:hAnsi="Constantia"/>
        </w:rPr>
        <w:t xml:space="preserve"> using photographic captures and recaptures. </w:t>
      </w:r>
      <w:proofErr w:type="gramStart"/>
      <w:r w:rsidRPr="008052FD">
        <w:rPr>
          <w:rFonts w:ascii="Constantia" w:hAnsi="Constantia"/>
          <w:i/>
        </w:rPr>
        <w:t>Ecology</w:t>
      </w:r>
      <w:r w:rsidRPr="008052FD">
        <w:rPr>
          <w:rFonts w:ascii="Constantia" w:hAnsi="Constantia"/>
        </w:rPr>
        <w:t>, [online] 79(8), pp.2852–2862.</w:t>
      </w:r>
      <w:proofErr w:type="gramEnd"/>
      <w:r w:rsidRPr="008052FD">
        <w:rPr>
          <w:rFonts w:ascii="Constantia" w:hAnsi="Constantia"/>
        </w:rPr>
        <w:t xml:space="preserve"> Available at: http://doi.wiley.com/10.1890/0012-</w:t>
      </w:r>
      <w:proofErr w:type="gramStart"/>
      <w:r w:rsidRPr="008052FD">
        <w:rPr>
          <w:rFonts w:ascii="Constantia" w:hAnsi="Constantia"/>
        </w:rPr>
        <w:t>9658(</w:t>
      </w:r>
      <w:proofErr w:type="gramEnd"/>
      <w:r w:rsidRPr="008052FD">
        <w:rPr>
          <w:rFonts w:ascii="Constantia" w:hAnsi="Constantia"/>
        </w:rPr>
        <w:t>1998)079[2852:EOTDII]2.0.CO;2 [Accessed 6 Nov. 2019].</w:t>
      </w:r>
    </w:p>
    <w:p w:rsidR="003538E3" w:rsidRPr="008052FD" w:rsidRDefault="0075657A" w:rsidP="009D1F9B">
      <w:pPr>
        <w:spacing w:before="240" w:after="240"/>
        <w:rPr>
          <w:rFonts w:ascii="Constantia" w:hAnsi="Constantia"/>
        </w:rPr>
      </w:pPr>
      <w:proofErr w:type="spellStart"/>
      <w:proofErr w:type="gramStart"/>
      <w:r w:rsidRPr="008052FD">
        <w:rPr>
          <w:rFonts w:ascii="Constantia" w:hAnsi="Constantia"/>
        </w:rPr>
        <w:t>Karanth</w:t>
      </w:r>
      <w:proofErr w:type="spellEnd"/>
      <w:r w:rsidRPr="008052FD">
        <w:rPr>
          <w:rFonts w:ascii="Constantia" w:hAnsi="Constantia"/>
        </w:rPr>
        <w:t>, U. and Nichols, J.D. (2002).</w:t>
      </w:r>
      <w:proofErr w:type="gramEnd"/>
      <w:r w:rsidRPr="008052FD">
        <w:rPr>
          <w:rFonts w:ascii="Constantia" w:hAnsi="Constantia"/>
        </w:rPr>
        <w:t xml:space="preserve"> </w:t>
      </w:r>
      <w:proofErr w:type="gramStart"/>
      <w:r w:rsidRPr="008052FD">
        <w:rPr>
          <w:rFonts w:ascii="Constantia" w:hAnsi="Constantia"/>
          <w:i/>
        </w:rPr>
        <w:t>Monitoring tigers and their prey: a manual for researchers, managers, and conservationists in tropical Asia</w:t>
      </w:r>
      <w:r w:rsidRPr="008052FD">
        <w:rPr>
          <w:rFonts w:ascii="Constantia" w:hAnsi="Constantia"/>
        </w:rPr>
        <w:t>.</w:t>
      </w:r>
      <w:proofErr w:type="gramEnd"/>
      <w:r w:rsidRPr="008052FD">
        <w:rPr>
          <w:rFonts w:ascii="Constantia" w:hAnsi="Constantia"/>
        </w:rPr>
        <w:t xml:space="preserve"> Bangalore: Centre for Wildlife Studies.</w:t>
      </w:r>
    </w:p>
    <w:p w:rsidR="003538E3" w:rsidRPr="008052FD" w:rsidRDefault="0075657A" w:rsidP="009D1F9B">
      <w:pPr>
        <w:spacing w:before="240" w:after="240"/>
        <w:rPr>
          <w:rFonts w:ascii="Constantia" w:hAnsi="Constantia"/>
        </w:rPr>
      </w:pPr>
      <w:proofErr w:type="spellStart"/>
      <w:proofErr w:type="gramStart"/>
      <w:r w:rsidRPr="008052FD">
        <w:rPr>
          <w:rFonts w:ascii="Constantia" w:hAnsi="Constantia"/>
        </w:rPr>
        <w:lastRenderedPageBreak/>
        <w:t>Kassas</w:t>
      </w:r>
      <w:proofErr w:type="spellEnd"/>
      <w:r w:rsidRPr="008052FD">
        <w:rPr>
          <w:rFonts w:ascii="Constantia" w:hAnsi="Constantia"/>
        </w:rPr>
        <w:t xml:space="preserve">, M. and </w:t>
      </w:r>
      <w:proofErr w:type="spellStart"/>
      <w:r w:rsidRPr="008052FD">
        <w:rPr>
          <w:rFonts w:ascii="Constantia" w:hAnsi="Constantia"/>
        </w:rPr>
        <w:t>Girgis</w:t>
      </w:r>
      <w:proofErr w:type="spellEnd"/>
      <w:r w:rsidRPr="008052FD">
        <w:rPr>
          <w:rFonts w:ascii="Constantia" w:hAnsi="Constantia"/>
        </w:rPr>
        <w:t>, W.A. (1964).</w:t>
      </w:r>
      <w:proofErr w:type="gramEnd"/>
      <w:r w:rsidRPr="008052FD">
        <w:rPr>
          <w:rFonts w:ascii="Constantia" w:hAnsi="Constantia"/>
        </w:rPr>
        <w:t xml:space="preserve"> Habitat and Plant Communities in the Egyptian Desert: V. The Limestone Plateau. </w:t>
      </w:r>
      <w:r w:rsidRPr="008052FD">
        <w:rPr>
          <w:rFonts w:ascii="Constantia" w:hAnsi="Constantia"/>
          <w:i/>
        </w:rPr>
        <w:t>The Journal of Ecology</w:t>
      </w:r>
      <w:r w:rsidRPr="008052FD">
        <w:rPr>
          <w:rFonts w:ascii="Constantia" w:hAnsi="Constantia"/>
        </w:rPr>
        <w:t>, 52(1), p.107.</w:t>
      </w:r>
    </w:p>
    <w:p w:rsidR="003538E3" w:rsidRPr="008052FD" w:rsidRDefault="0075657A" w:rsidP="009D1F9B">
      <w:pPr>
        <w:spacing w:before="240" w:after="240"/>
        <w:rPr>
          <w:rFonts w:ascii="Constantia" w:hAnsi="Constantia"/>
        </w:rPr>
      </w:pPr>
      <w:proofErr w:type="spellStart"/>
      <w:proofErr w:type="gramStart"/>
      <w:r w:rsidRPr="008052FD">
        <w:rPr>
          <w:rFonts w:ascii="Constantia" w:hAnsi="Constantia"/>
        </w:rPr>
        <w:t>Kassas</w:t>
      </w:r>
      <w:proofErr w:type="spellEnd"/>
      <w:r w:rsidRPr="008052FD">
        <w:rPr>
          <w:rFonts w:ascii="Constantia" w:hAnsi="Constantia"/>
        </w:rPr>
        <w:t>, M. and Imam, M. (1954).</w:t>
      </w:r>
      <w:proofErr w:type="gramEnd"/>
      <w:r w:rsidRPr="008052FD">
        <w:rPr>
          <w:rFonts w:ascii="Constantia" w:hAnsi="Constantia"/>
        </w:rPr>
        <w:t xml:space="preserve"> Habitat and Plant Communities in the Egyptian Desert: III. </w:t>
      </w:r>
      <w:proofErr w:type="gramStart"/>
      <w:r w:rsidRPr="008052FD">
        <w:rPr>
          <w:rFonts w:ascii="Constantia" w:hAnsi="Constantia"/>
        </w:rPr>
        <w:t xml:space="preserve">The </w:t>
      </w:r>
      <w:proofErr w:type="spellStart"/>
      <w:r w:rsidRPr="008052FD">
        <w:rPr>
          <w:rFonts w:ascii="Constantia" w:hAnsi="Constantia"/>
        </w:rPr>
        <w:t>Wadi</w:t>
      </w:r>
      <w:proofErr w:type="spellEnd"/>
      <w:r w:rsidRPr="008052FD">
        <w:rPr>
          <w:rFonts w:ascii="Constantia" w:hAnsi="Constantia"/>
        </w:rPr>
        <w:t xml:space="preserve"> Bed Ecosystem.</w:t>
      </w:r>
      <w:proofErr w:type="gramEnd"/>
      <w:r w:rsidRPr="008052FD">
        <w:rPr>
          <w:rFonts w:ascii="Constantia" w:hAnsi="Constantia"/>
        </w:rPr>
        <w:t xml:space="preserve"> </w:t>
      </w:r>
      <w:r w:rsidRPr="008052FD">
        <w:rPr>
          <w:rFonts w:ascii="Constantia" w:hAnsi="Constantia"/>
          <w:i/>
        </w:rPr>
        <w:t>The Journal of Ecology</w:t>
      </w:r>
      <w:r w:rsidRPr="008052FD">
        <w:rPr>
          <w:rFonts w:ascii="Constantia" w:hAnsi="Constantia"/>
        </w:rPr>
        <w:t>, 42(2), p.424.</w:t>
      </w:r>
    </w:p>
    <w:p w:rsidR="003538E3" w:rsidRPr="008052FD" w:rsidRDefault="0075657A" w:rsidP="009D1F9B">
      <w:pPr>
        <w:spacing w:before="240" w:after="240"/>
        <w:rPr>
          <w:rFonts w:ascii="Constantia" w:hAnsi="Constantia"/>
        </w:rPr>
      </w:pPr>
      <w:proofErr w:type="gramStart"/>
      <w:r w:rsidRPr="008052FD">
        <w:rPr>
          <w:rFonts w:ascii="Constantia" w:hAnsi="Constantia"/>
        </w:rPr>
        <w:t xml:space="preserve">Kauffman, M.J., </w:t>
      </w:r>
      <w:proofErr w:type="spellStart"/>
      <w:r w:rsidRPr="008052FD">
        <w:rPr>
          <w:rFonts w:ascii="Constantia" w:hAnsi="Constantia"/>
        </w:rPr>
        <w:t>Sanjayan</w:t>
      </w:r>
      <w:proofErr w:type="spellEnd"/>
      <w:r w:rsidRPr="008052FD">
        <w:rPr>
          <w:rFonts w:ascii="Constantia" w:hAnsi="Constantia"/>
        </w:rPr>
        <w:t xml:space="preserve">, M., Lowenstein, J., Nelson, A., </w:t>
      </w:r>
      <w:proofErr w:type="spellStart"/>
      <w:r w:rsidRPr="008052FD">
        <w:rPr>
          <w:rFonts w:ascii="Constantia" w:hAnsi="Constantia"/>
        </w:rPr>
        <w:t>Jeo</w:t>
      </w:r>
      <w:proofErr w:type="spellEnd"/>
      <w:r w:rsidRPr="008052FD">
        <w:rPr>
          <w:rFonts w:ascii="Constantia" w:hAnsi="Constantia"/>
        </w:rPr>
        <w:t>, R.M. and Crooks, K.R. (2007).</w:t>
      </w:r>
      <w:proofErr w:type="gramEnd"/>
      <w:r w:rsidRPr="008052FD">
        <w:rPr>
          <w:rFonts w:ascii="Constantia" w:hAnsi="Constantia"/>
        </w:rPr>
        <w:t xml:space="preserve"> Remote camera-trap methods and analyses reveal impacts of rangeland management on Namibian carnivore communities. </w:t>
      </w:r>
      <w:proofErr w:type="gramStart"/>
      <w:r w:rsidRPr="008052FD">
        <w:rPr>
          <w:rFonts w:ascii="Constantia" w:hAnsi="Constantia"/>
          <w:i/>
        </w:rPr>
        <w:t>Oryx</w:t>
      </w:r>
      <w:r w:rsidRPr="008052FD">
        <w:rPr>
          <w:rFonts w:ascii="Constantia" w:hAnsi="Constantia"/>
        </w:rPr>
        <w:t>, [online] 41(1), pp.70–78.</w:t>
      </w:r>
      <w:proofErr w:type="gramEnd"/>
      <w:r w:rsidRPr="008052FD">
        <w:rPr>
          <w:rFonts w:ascii="Constantia" w:hAnsi="Constantia"/>
        </w:rPr>
        <w:t xml:space="preserve"> Available at: https://www.cambridge.org/core/journals/oryx/article/remote-cameratrap-methods-and-analyses-reveal-impacts-of-rangeland-management-on-namibian-carnivore-communities/11343C3EBC6259F86A073FE6C42BFA27# [Accessed 31 May 2019].</w:t>
      </w:r>
    </w:p>
    <w:p w:rsidR="003538E3" w:rsidRPr="008052FD" w:rsidRDefault="0075657A" w:rsidP="009D1F9B">
      <w:pPr>
        <w:spacing w:before="240" w:after="240"/>
        <w:rPr>
          <w:rFonts w:ascii="Constantia" w:hAnsi="Constantia"/>
        </w:rPr>
      </w:pPr>
      <w:proofErr w:type="spellStart"/>
      <w:proofErr w:type="gramStart"/>
      <w:r w:rsidRPr="008052FD">
        <w:rPr>
          <w:rFonts w:ascii="Constantia" w:hAnsi="Constantia"/>
        </w:rPr>
        <w:t>Maitre</w:t>
      </w:r>
      <w:proofErr w:type="spellEnd"/>
      <w:r w:rsidRPr="008052FD">
        <w:rPr>
          <w:rFonts w:ascii="Constantia" w:hAnsi="Constantia"/>
        </w:rPr>
        <w:t xml:space="preserve">, L., Colvin, C. and </w:t>
      </w:r>
      <w:proofErr w:type="spellStart"/>
      <w:r w:rsidRPr="008052FD">
        <w:rPr>
          <w:rFonts w:ascii="Constantia" w:hAnsi="Constantia"/>
        </w:rPr>
        <w:t>Maherry</w:t>
      </w:r>
      <w:proofErr w:type="spellEnd"/>
      <w:r w:rsidRPr="008052FD">
        <w:rPr>
          <w:rFonts w:ascii="Constantia" w:hAnsi="Constantia"/>
        </w:rPr>
        <w:t>, A. (2009).</w:t>
      </w:r>
      <w:proofErr w:type="gramEnd"/>
      <w:r w:rsidRPr="008052FD">
        <w:rPr>
          <w:rFonts w:ascii="Constantia" w:hAnsi="Constantia"/>
        </w:rPr>
        <w:t xml:space="preserve"> Water resources in the Klein Karoo: the challenge of sustainable development in a water-scarce area. </w:t>
      </w:r>
      <w:proofErr w:type="gramStart"/>
      <w:r w:rsidRPr="008052FD">
        <w:rPr>
          <w:rFonts w:ascii="Constantia" w:hAnsi="Constantia"/>
          <w:i/>
        </w:rPr>
        <w:t>South African Journal of Science</w:t>
      </w:r>
      <w:r w:rsidRPr="008052FD">
        <w:rPr>
          <w:rFonts w:ascii="Constantia" w:hAnsi="Constantia"/>
        </w:rPr>
        <w:t>, [online] 105(1–2), pp.39–48.</w:t>
      </w:r>
      <w:proofErr w:type="gramEnd"/>
      <w:r w:rsidRPr="008052FD">
        <w:rPr>
          <w:rFonts w:ascii="Constantia" w:hAnsi="Constantia"/>
        </w:rPr>
        <w:t xml:space="preserve"> Available at: http://www.scielo.org.za/scielo.php?script=sci_arttext&amp;pid=S0038-23532009000100019 [Accessed 22 Oct. 2019].</w:t>
      </w:r>
    </w:p>
    <w:p w:rsidR="003538E3" w:rsidRPr="008052FD" w:rsidRDefault="0075657A" w:rsidP="009D1F9B">
      <w:pPr>
        <w:spacing w:before="240" w:after="240"/>
        <w:rPr>
          <w:rFonts w:ascii="Constantia" w:hAnsi="Constantia"/>
        </w:rPr>
      </w:pPr>
      <w:proofErr w:type="gramStart"/>
      <w:r w:rsidRPr="008052FD">
        <w:rPr>
          <w:rFonts w:ascii="Constantia" w:hAnsi="Constantia"/>
        </w:rPr>
        <w:t xml:space="preserve">Mann, G.K.H., </w:t>
      </w:r>
      <w:proofErr w:type="spellStart"/>
      <w:r w:rsidRPr="008052FD">
        <w:rPr>
          <w:rFonts w:ascii="Constantia" w:hAnsi="Constantia"/>
        </w:rPr>
        <w:t>O’Riain</w:t>
      </w:r>
      <w:proofErr w:type="spellEnd"/>
      <w:r w:rsidRPr="008052FD">
        <w:rPr>
          <w:rFonts w:ascii="Constantia" w:hAnsi="Constantia"/>
        </w:rPr>
        <w:t>, M.J. and Parker, D.M. (2014).</w:t>
      </w:r>
      <w:proofErr w:type="gramEnd"/>
      <w:r w:rsidRPr="008052FD">
        <w:rPr>
          <w:rFonts w:ascii="Constantia" w:hAnsi="Constantia"/>
        </w:rPr>
        <w:t xml:space="preserve"> The road less travelled: assessing variation in mammal detection probabilities with camera traps in a semi-arid biodiversity hotspot. </w:t>
      </w:r>
      <w:proofErr w:type="gramStart"/>
      <w:r w:rsidRPr="008052FD">
        <w:rPr>
          <w:rFonts w:ascii="Constantia" w:hAnsi="Constantia"/>
          <w:i/>
        </w:rPr>
        <w:t>Biodiversity and Conservation</w:t>
      </w:r>
      <w:r w:rsidRPr="008052FD">
        <w:rPr>
          <w:rFonts w:ascii="Constantia" w:hAnsi="Constantia"/>
        </w:rPr>
        <w:t>, [online] 24(3), pp.531–545.</w:t>
      </w:r>
      <w:proofErr w:type="gramEnd"/>
      <w:r w:rsidRPr="008052FD">
        <w:rPr>
          <w:rFonts w:ascii="Constantia" w:hAnsi="Constantia"/>
        </w:rPr>
        <w:t xml:space="preserve"> Available at: https://link.springer.com/article/10.1007/s10531-014-0834-z [Accessed 31 Oct. 2019].</w:t>
      </w:r>
    </w:p>
    <w:p w:rsidR="003538E3" w:rsidRPr="008052FD" w:rsidRDefault="0075657A" w:rsidP="009D1F9B">
      <w:pPr>
        <w:spacing w:before="240" w:after="240"/>
        <w:rPr>
          <w:rFonts w:ascii="Constantia" w:hAnsi="Constantia"/>
        </w:rPr>
      </w:pPr>
      <w:r w:rsidRPr="008052FD">
        <w:rPr>
          <w:rFonts w:ascii="Constantia" w:hAnsi="Constantia"/>
        </w:rPr>
        <w:lastRenderedPageBreak/>
        <w:t xml:space="preserve">Matthews, W.J. (1988). </w:t>
      </w:r>
      <w:proofErr w:type="gramStart"/>
      <w:r w:rsidRPr="008052FD">
        <w:rPr>
          <w:rFonts w:ascii="Constantia" w:hAnsi="Constantia"/>
        </w:rPr>
        <w:t>North American Prairie Streams as Systems for Ecological Study.</w:t>
      </w:r>
      <w:proofErr w:type="gramEnd"/>
      <w:r w:rsidRPr="008052FD">
        <w:rPr>
          <w:rFonts w:ascii="Constantia" w:hAnsi="Constantia"/>
        </w:rPr>
        <w:t xml:space="preserve"> </w:t>
      </w:r>
      <w:proofErr w:type="gramStart"/>
      <w:r w:rsidRPr="008052FD">
        <w:rPr>
          <w:rFonts w:ascii="Constantia" w:hAnsi="Constantia"/>
          <w:i/>
        </w:rPr>
        <w:t xml:space="preserve">Journal of the North American </w:t>
      </w:r>
      <w:proofErr w:type="spellStart"/>
      <w:r w:rsidRPr="008052FD">
        <w:rPr>
          <w:rFonts w:ascii="Constantia" w:hAnsi="Constantia"/>
          <w:i/>
        </w:rPr>
        <w:t>Benthological</w:t>
      </w:r>
      <w:proofErr w:type="spellEnd"/>
      <w:r w:rsidRPr="008052FD">
        <w:rPr>
          <w:rFonts w:ascii="Constantia" w:hAnsi="Constantia"/>
          <w:i/>
        </w:rPr>
        <w:t xml:space="preserve"> Society</w:t>
      </w:r>
      <w:r w:rsidRPr="008052FD">
        <w:rPr>
          <w:rFonts w:ascii="Constantia" w:hAnsi="Constantia"/>
        </w:rPr>
        <w:t>, 7(4), pp.387–409.</w:t>
      </w:r>
      <w:proofErr w:type="gramEnd"/>
    </w:p>
    <w:p w:rsidR="003538E3" w:rsidRPr="008052FD" w:rsidRDefault="0075657A" w:rsidP="009D1F9B">
      <w:pPr>
        <w:spacing w:before="240" w:after="240"/>
        <w:rPr>
          <w:rFonts w:ascii="Constantia" w:hAnsi="Constantia"/>
        </w:rPr>
      </w:pPr>
      <w:proofErr w:type="spellStart"/>
      <w:r w:rsidRPr="008052FD">
        <w:rPr>
          <w:rFonts w:ascii="Constantia" w:hAnsi="Constantia"/>
        </w:rPr>
        <w:t>Meehl</w:t>
      </w:r>
      <w:proofErr w:type="spellEnd"/>
      <w:r w:rsidRPr="008052FD">
        <w:rPr>
          <w:rFonts w:ascii="Constantia" w:hAnsi="Constantia"/>
        </w:rPr>
        <w:t xml:space="preserve">, G.A.; Stocker, T. F.; Collins, W. D.; </w:t>
      </w:r>
      <w:proofErr w:type="spellStart"/>
      <w:r w:rsidRPr="008052FD">
        <w:rPr>
          <w:rFonts w:ascii="Constantia" w:hAnsi="Constantia"/>
        </w:rPr>
        <w:t>Friedlingstein</w:t>
      </w:r>
      <w:proofErr w:type="spellEnd"/>
      <w:r w:rsidRPr="008052FD">
        <w:rPr>
          <w:rFonts w:ascii="Constantia" w:hAnsi="Constantia"/>
        </w:rPr>
        <w:t xml:space="preserve">, P.; Gaye, T.; Gregory, J. M.; </w:t>
      </w:r>
      <w:proofErr w:type="spellStart"/>
      <w:r w:rsidRPr="008052FD">
        <w:rPr>
          <w:rFonts w:ascii="Constantia" w:hAnsi="Constantia"/>
        </w:rPr>
        <w:t>Kitoh</w:t>
      </w:r>
      <w:proofErr w:type="spellEnd"/>
      <w:r w:rsidRPr="008052FD">
        <w:rPr>
          <w:rFonts w:ascii="Constantia" w:hAnsi="Constantia"/>
        </w:rPr>
        <w:t xml:space="preserve">, A.; </w:t>
      </w:r>
      <w:proofErr w:type="spellStart"/>
      <w:r w:rsidRPr="008052FD">
        <w:rPr>
          <w:rFonts w:ascii="Constantia" w:hAnsi="Constantia"/>
        </w:rPr>
        <w:t>Knutti</w:t>
      </w:r>
      <w:proofErr w:type="spellEnd"/>
      <w:r w:rsidRPr="008052FD">
        <w:rPr>
          <w:rFonts w:ascii="Constantia" w:hAnsi="Constantia"/>
        </w:rPr>
        <w:t xml:space="preserve">, R.; Murphy, J. M.; Noda, A.; </w:t>
      </w:r>
      <w:proofErr w:type="spellStart"/>
      <w:r w:rsidRPr="008052FD">
        <w:rPr>
          <w:rFonts w:ascii="Constantia" w:hAnsi="Constantia"/>
        </w:rPr>
        <w:t>Raper</w:t>
      </w:r>
      <w:proofErr w:type="spellEnd"/>
      <w:r w:rsidRPr="008052FD">
        <w:rPr>
          <w:rFonts w:ascii="Constantia" w:hAnsi="Constantia"/>
        </w:rPr>
        <w:t xml:space="preserve">, S. C. B.; Watterson, I. G.; Weaver, A. J.; Zhao, Z. C. Global climate projections. In: Solomon, S.; Qin, D.; Manning, M.; Chen, Z.; Marquis, M.; </w:t>
      </w:r>
      <w:proofErr w:type="spellStart"/>
      <w:r w:rsidRPr="008052FD">
        <w:rPr>
          <w:rFonts w:ascii="Constantia" w:hAnsi="Constantia"/>
        </w:rPr>
        <w:t>Averyt</w:t>
      </w:r>
      <w:proofErr w:type="spellEnd"/>
      <w:r w:rsidRPr="008052FD">
        <w:rPr>
          <w:rFonts w:ascii="Constantia" w:hAnsi="Constantia"/>
        </w:rPr>
        <w:t xml:space="preserve">, K. B.; </w:t>
      </w:r>
      <w:proofErr w:type="spellStart"/>
      <w:r w:rsidRPr="008052FD">
        <w:rPr>
          <w:rFonts w:ascii="Constantia" w:hAnsi="Constantia"/>
        </w:rPr>
        <w:t>Tignor</w:t>
      </w:r>
      <w:proofErr w:type="spellEnd"/>
      <w:r w:rsidRPr="008052FD">
        <w:rPr>
          <w:rFonts w:ascii="Constantia" w:hAnsi="Constantia"/>
        </w:rPr>
        <w:t xml:space="preserve">, M.; Miller, H. L. IPCC. (2007) Climate Change 2007: the physical science basis. </w:t>
      </w:r>
      <w:proofErr w:type="gramStart"/>
      <w:r w:rsidRPr="008052FD">
        <w:rPr>
          <w:rFonts w:ascii="Constantia" w:hAnsi="Constantia"/>
        </w:rPr>
        <w:t>contribution</w:t>
      </w:r>
      <w:proofErr w:type="gramEnd"/>
      <w:r w:rsidRPr="008052FD">
        <w:rPr>
          <w:rFonts w:ascii="Constantia" w:hAnsi="Constantia"/>
        </w:rPr>
        <w:t xml:space="preserve"> of Working Group I to the Fourth Assessment Report of the Intergovernmental Panel on Climate Change. Cambridge, U.K.: Cambridge University Press. http://hdl.handle.net/102.100.100/124551?index=1</w:t>
      </w:r>
    </w:p>
    <w:p w:rsidR="003538E3" w:rsidRPr="008052FD" w:rsidRDefault="0075657A" w:rsidP="009D1F9B">
      <w:pPr>
        <w:spacing w:before="240" w:after="240"/>
        <w:rPr>
          <w:rFonts w:ascii="Constantia" w:hAnsi="Constantia"/>
        </w:rPr>
      </w:pPr>
      <w:proofErr w:type="gramStart"/>
      <w:r w:rsidRPr="008052FD">
        <w:rPr>
          <w:rFonts w:ascii="Constantia" w:hAnsi="Constantia"/>
        </w:rPr>
        <w:t xml:space="preserve">Melville, H.I.A.S. and </w:t>
      </w:r>
      <w:proofErr w:type="spellStart"/>
      <w:r w:rsidRPr="008052FD">
        <w:rPr>
          <w:rFonts w:ascii="Constantia" w:hAnsi="Constantia"/>
        </w:rPr>
        <w:t>Bothma</w:t>
      </w:r>
      <w:proofErr w:type="spellEnd"/>
      <w:r w:rsidRPr="008052FD">
        <w:rPr>
          <w:rFonts w:ascii="Constantia" w:hAnsi="Constantia"/>
        </w:rPr>
        <w:t>, J. du P. (2006).</w:t>
      </w:r>
      <w:proofErr w:type="gramEnd"/>
      <w:r w:rsidRPr="008052FD">
        <w:rPr>
          <w:rFonts w:ascii="Constantia" w:hAnsi="Constantia"/>
        </w:rPr>
        <w:t xml:space="preserve"> Using spoor counts to analyse the effect of small stock farming in Namibia on caracal density in the neighbouring </w:t>
      </w:r>
      <w:proofErr w:type="spellStart"/>
      <w:r w:rsidRPr="008052FD">
        <w:rPr>
          <w:rFonts w:ascii="Constantia" w:hAnsi="Constantia"/>
        </w:rPr>
        <w:t>Kgalagadi</w:t>
      </w:r>
      <w:proofErr w:type="spellEnd"/>
      <w:r w:rsidRPr="008052FD">
        <w:rPr>
          <w:rFonts w:ascii="Constantia" w:hAnsi="Constantia"/>
        </w:rPr>
        <w:t xml:space="preserve"> </w:t>
      </w:r>
      <w:proofErr w:type="spellStart"/>
      <w:r w:rsidRPr="008052FD">
        <w:rPr>
          <w:rFonts w:ascii="Constantia" w:hAnsi="Constantia"/>
        </w:rPr>
        <w:t>Transfrontier</w:t>
      </w:r>
      <w:proofErr w:type="spellEnd"/>
      <w:r w:rsidRPr="008052FD">
        <w:rPr>
          <w:rFonts w:ascii="Constantia" w:hAnsi="Constantia"/>
        </w:rPr>
        <w:t xml:space="preserve"> Park. </w:t>
      </w:r>
      <w:proofErr w:type="gramStart"/>
      <w:r w:rsidRPr="008052FD">
        <w:rPr>
          <w:rFonts w:ascii="Constantia" w:hAnsi="Constantia"/>
          <w:i/>
        </w:rPr>
        <w:t>Journal of Arid Environments</w:t>
      </w:r>
      <w:r w:rsidRPr="008052FD">
        <w:rPr>
          <w:rFonts w:ascii="Constantia" w:hAnsi="Constantia"/>
        </w:rPr>
        <w:t>, 64(3), pp.436–447.</w:t>
      </w:r>
      <w:proofErr w:type="gramEnd"/>
    </w:p>
    <w:p w:rsidR="003538E3" w:rsidRPr="008052FD" w:rsidRDefault="0075657A" w:rsidP="009D1F9B">
      <w:pPr>
        <w:spacing w:before="240" w:after="240"/>
        <w:rPr>
          <w:rFonts w:ascii="Constantia" w:hAnsi="Constantia"/>
        </w:rPr>
      </w:pPr>
      <w:proofErr w:type="gramStart"/>
      <w:r w:rsidRPr="008052FD">
        <w:rPr>
          <w:rFonts w:ascii="Constantia" w:hAnsi="Constantia"/>
        </w:rPr>
        <w:t>Mills, M.G.L. and Retief, P.F. (1984).</w:t>
      </w:r>
      <w:proofErr w:type="gramEnd"/>
      <w:r w:rsidRPr="008052FD">
        <w:rPr>
          <w:rFonts w:ascii="Constantia" w:hAnsi="Constantia"/>
        </w:rPr>
        <w:t xml:space="preserve"> </w:t>
      </w:r>
      <w:proofErr w:type="gramStart"/>
      <w:r w:rsidRPr="008052FD">
        <w:rPr>
          <w:rFonts w:ascii="Constantia" w:hAnsi="Constantia"/>
        </w:rPr>
        <w:t>The response of ungulates to rainfall along the riverbeds of the Southern Kalahari.</w:t>
      </w:r>
      <w:proofErr w:type="gramEnd"/>
      <w:r w:rsidRPr="008052FD">
        <w:rPr>
          <w:rFonts w:ascii="Constantia" w:hAnsi="Constantia"/>
        </w:rPr>
        <w:t xml:space="preserve"> </w:t>
      </w:r>
      <w:proofErr w:type="spellStart"/>
      <w:proofErr w:type="gramStart"/>
      <w:r w:rsidRPr="008052FD">
        <w:rPr>
          <w:rFonts w:ascii="Constantia" w:hAnsi="Constantia"/>
          <w:i/>
        </w:rPr>
        <w:t>Koedoe</w:t>
      </w:r>
      <w:proofErr w:type="spellEnd"/>
      <w:r w:rsidRPr="008052FD">
        <w:rPr>
          <w:rFonts w:ascii="Constantia" w:hAnsi="Constantia"/>
        </w:rPr>
        <w:t>, [online] 27(2).</w:t>
      </w:r>
      <w:proofErr w:type="gramEnd"/>
      <w:r w:rsidRPr="008052FD">
        <w:rPr>
          <w:rFonts w:ascii="Constantia" w:hAnsi="Constantia"/>
        </w:rPr>
        <w:t xml:space="preserve"> Available at: https://koedoe.co.za/index.php/koedoe/article/view/574 [Accessed 31 Oct. 2019].</w:t>
      </w:r>
    </w:p>
    <w:p w:rsidR="003538E3" w:rsidRPr="008052FD" w:rsidRDefault="0075657A" w:rsidP="009D1F9B">
      <w:pPr>
        <w:spacing w:before="240" w:after="240"/>
        <w:rPr>
          <w:rFonts w:ascii="Constantia" w:hAnsi="Constantia"/>
        </w:rPr>
      </w:pPr>
      <w:proofErr w:type="spellStart"/>
      <w:proofErr w:type="gramStart"/>
      <w:r w:rsidRPr="008052FD">
        <w:rPr>
          <w:rFonts w:ascii="Constantia" w:hAnsi="Constantia"/>
        </w:rPr>
        <w:t>Mucina</w:t>
      </w:r>
      <w:proofErr w:type="spellEnd"/>
      <w:r w:rsidRPr="008052FD">
        <w:rPr>
          <w:rFonts w:ascii="Constantia" w:hAnsi="Constantia"/>
        </w:rPr>
        <w:t>, L. and Rutherford, M.C. (2011).</w:t>
      </w:r>
      <w:proofErr w:type="gramEnd"/>
      <w:r w:rsidRPr="008052FD">
        <w:rPr>
          <w:rFonts w:ascii="Constantia" w:hAnsi="Constantia"/>
        </w:rPr>
        <w:t xml:space="preserve"> </w:t>
      </w:r>
      <w:proofErr w:type="gramStart"/>
      <w:r w:rsidRPr="008052FD">
        <w:rPr>
          <w:rFonts w:ascii="Constantia" w:hAnsi="Constantia"/>
          <w:i/>
        </w:rPr>
        <w:t>The vegetation of South Africa, Lesotho and Swaziland</w:t>
      </w:r>
      <w:r w:rsidRPr="008052FD">
        <w:rPr>
          <w:rFonts w:ascii="Constantia" w:hAnsi="Constantia"/>
        </w:rPr>
        <w:t>.</w:t>
      </w:r>
      <w:proofErr w:type="gramEnd"/>
      <w:r w:rsidRPr="008052FD">
        <w:rPr>
          <w:rFonts w:ascii="Constantia" w:hAnsi="Constantia"/>
        </w:rPr>
        <w:t xml:space="preserve"> 2nd ed. Pretoria: South African National Biodiversity Institute.</w:t>
      </w:r>
    </w:p>
    <w:p w:rsidR="003538E3" w:rsidRPr="008052FD" w:rsidRDefault="0075657A" w:rsidP="009D1F9B">
      <w:pPr>
        <w:spacing w:before="240" w:after="240"/>
        <w:rPr>
          <w:rFonts w:ascii="Constantia" w:hAnsi="Constantia"/>
        </w:rPr>
      </w:pPr>
      <w:proofErr w:type="spellStart"/>
      <w:r w:rsidRPr="008052FD">
        <w:rPr>
          <w:rFonts w:ascii="Constantia" w:hAnsi="Constantia"/>
        </w:rPr>
        <w:t>Niedballa</w:t>
      </w:r>
      <w:proofErr w:type="spellEnd"/>
      <w:r w:rsidRPr="008052FD">
        <w:rPr>
          <w:rFonts w:ascii="Constantia" w:hAnsi="Constantia"/>
        </w:rPr>
        <w:t xml:space="preserve">, J., </w:t>
      </w:r>
      <w:proofErr w:type="spellStart"/>
      <w:r w:rsidRPr="008052FD">
        <w:rPr>
          <w:rFonts w:ascii="Constantia" w:hAnsi="Constantia"/>
        </w:rPr>
        <w:t>Sollmann</w:t>
      </w:r>
      <w:proofErr w:type="spellEnd"/>
      <w:r w:rsidRPr="008052FD">
        <w:rPr>
          <w:rFonts w:ascii="Constantia" w:hAnsi="Constantia"/>
        </w:rPr>
        <w:t xml:space="preserve">, R., </w:t>
      </w:r>
      <w:proofErr w:type="spellStart"/>
      <w:r w:rsidRPr="008052FD">
        <w:rPr>
          <w:rFonts w:ascii="Constantia" w:hAnsi="Constantia"/>
        </w:rPr>
        <w:t>Courtiol</w:t>
      </w:r>
      <w:proofErr w:type="spellEnd"/>
      <w:r w:rsidRPr="008052FD">
        <w:rPr>
          <w:rFonts w:ascii="Constantia" w:hAnsi="Constantia"/>
        </w:rPr>
        <w:t xml:space="preserve">, A. and Wilting, A. (2016). </w:t>
      </w:r>
      <w:proofErr w:type="spellStart"/>
      <w:proofErr w:type="gramStart"/>
      <w:r w:rsidRPr="008052FD">
        <w:rPr>
          <w:rFonts w:ascii="Constantia" w:hAnsi="Constantia"/>
        </w:rPr>
        <w:t>camtrapR</w:t>
      </w:r>
      <w:proofErr w:type="spellEnd"/>
      <w:proofErr w:type="gramEnd"/>
      <w:r w:rsidRPr="008052FD">
        <w:rPr>
          <w:rFonts w:ascii="Constantia" w:hAnsi="Constantia"/>
        </w:rPr>
        <w:t xml:space="preserve">: an R package for efficient camera trap data management. </w:t>
      </w:r>
      <w:proofErr w:type="gramStart"/>
      <w:r w:rsidRPr="008052FD">
        <w:rPr>
          <w:rFonts w:ascii="Constantia" w:hAnsi="Constantia"/>
          <w:i/>
        </w:rPr>
        <w:t>Methods in Ecology and Evolution</w:t>
      </w:r>
      <w:r w:rsidRPr="008052FD">
        <w:rPr>
          <w:rFonts w:ascii="Constantia" w:hAnsi="Constantia"/>
        </w:rPr>
        <w:t>, [online] 7(12), pp.1457–1462.</w:t>
      </w:r>
      <w:proofErr w:type="gramEnd"/>
      <w:r w:rsidRPr="008052FD">
        <w:rPr>
          <w:rFonts w:ascii="Constantia" w:hAnsi="Constantia"/>
        </w:rPr>
        <w:t xml:space="preserve"> Available at: </w:t>
      </w:r>
      <w:r w:rsidRPr="008052FD">
        <w:rPr>
          <w:rFonts w:ascii="Constantia" w:hAnsi="Constantia"/>
        </w:rPr>
        <w:lastRenderedPageBreak/>
        <w:t>https://besjournals.onlinelibrary.wiley.com/doi/epdf/10.1111/2041-210X.12600 [Accessed 8 Oct. 2019].</w:t>
      </w:r>
    </w:p>
    <w:p w:rsidR="003538E3" w:rsidRPr="008052FD" w:rsidRDefault="0075657A" w:rsidP="009D1F9B">
      <w:pPr>
        <w:spacing w:before="240" w:after="240"/>
        <w:rPr>
          <w:rFonts w:ascii="Constantia" w:hAnsi="Constantia"/>
        </w:rPr>
      </w:pPr>
      <w:proofErr w:type="spellStart"/>
      <w:r w:rsidRPr="008052FD">
        <w:rPr>
          <w:rFonts w:ascii="Constantia" w:hAnsi="Constantia"/>
        </w:rPr>
        <w:t>Oksanen</w:t>
      </w:r>
      <w:proofErr w:type="spellEnd"/>
      <w:r w:rsidRPr="008052FD">
        <w:rPr>
          <w:rFonts w:ascii="Constantia" w:hAnsi="Constantia"/>
        </w:rPr>
        <w:t xml:space="preserve">, J., F. G. Guillaume, R. </w:t>
      </w:r>
      <w:proofErr w:type="spellStart"/>
      <w:r w:rsidRPr="008052FD">
        <w:rPr>
          <w:rFonts w:ascii="Constantia" w:hAnsi="Constantia"/>
        </w:rPr>
        <w:t>Kindt</w:t>
      </w:r>
      <w:proofErr w:type="spellEnd"/>
      <w:r w:rsidRPr="008052FD">
        <w:rPr>
          <w:rFonts w:ascii="Constantia" w:hAnsi="Constantia"/>
        </w:rPr>
        <w:t xml:space="preserve">, P. Legendre, P. Minchin, R. B. O'Hara, G. Simpson, P. </w:t>
      </w:r>
      <w:proofErr w:type="spellStart"/>
      <w:r w:rsidRPr="008052FD">
        <w:rPr>
          <w:rFonts w:ascii="Constantia" w:hAnsi="Constantia"/>
        </w:rPr>
        <w:t>Solymos</w:t>
      </w:r>
      <w:proofErr w:type="spellEnd"/>
      <w:r w:rsidRPr="008052FD">
        <w:rPr>
          <w:rFonts w:ascii="Constantia" w:hAnsi="Constantia"/>
        </w:rPr>
        <w:t xml:space="preserve">, M. H. H. Stevens, E. </w:t>
      </w:r>
      <w:proofErr w:type="spellStart"/>
      <w:r w:rsidRPr="008052FD">
        <w:rPr>
          <w:rFonts w:ascii="Constantia" w:hAnsi="Constantia"/>
        </w:rPr>
        <w:t>Szoecs</w:t>
      </w:r>
      <w:proofErr w:type="spellEnd"/>
      <w:r w:rsidRPr="008052FD">
        <w:rPr>
          <w:rFonts w:ascii="Constantia" w:hAnsi="Constantia"/>
        </w:rPr>
        <w:t xml:space="preserve">, and H. Wagner. (2019). Vegan: community ecology package. </w:t>
      </w:r>
      <w:proofErr w:type="gramStart"/>
      <w:r w:rsidRPr="008052FD">
        <w:rPr>
          <w:rFonts w:ascii="Constantia" w:hAnsi="Constantia"/>
        </w:rPr>
        <w:t>R package version 2.5-4.</w:t>
      </w:r>
      <w:proofErr w:type="gramEnd"/>
      <w:r w:rsidRPr="008052FD">
        <w:rPr>
          <w:rFonts w:ascii="Constantia" w:hAnsi="Constantia"/>
        </w:rPr>
        <w:t xml:space="preserve"> Available at: https://CRAN.R-project.org/package=vegan&gt; [Accessed 8 Oct. 2019]</w:t>
      </w:r>
    </w:p>
    <w:p w:rsidR="003538E3" w:rsidRPr="008052FD" w:rsidRDefault="0075657A" w:rsidP="009D1F9B">
      <w:pPr>
        <w:spacing w:before="240" w:after="240"/>
        <w:rPr>
          <w:rFonts w:ascii="Constantia" w:hAnsi="Constantia"/>
        </w:rPr>
      </w:pPr>
      <w:proofErr w:type="gramStart"/>
      <w:r w:rsidRPr="008052FD">
        <w:rPr>
          <w:rFonts w:ascii="Constantia" w:hAnsi="Constantia"/>
        </w:rPr>
        <w:t xml:space="preserve">Palmer, M.S., Swanson, A., </w:t>
      </w:r>
      <w:proofErr w:type="spellStart"/>
      <w:r w:rsidRPr="008052FD">
        <w:rPr>
          <w:rFonts w:ascii="Constantia" w:hAnsi="Constantia"/>
        </w:rPr>
        <w:t>Kosmala</w:t>
      </w:r>
      <w:proofErr w:type="spellEnd"/>
      <w:r w:rsidRPr="008052FD">
        <w:rPr>
          <w:rFonts w:ascii="Constantia" w:hAnsi="Constantia"/>
        </w:rPr>
        <w:t>, M., Arnold, T. and Packer, C. (2018).</w:t>
      </w:r>
      <w:proofErr w:type="gramEnd"/>
      <w:r w:rsidRPr="008052FD">
        <w:rPr>
          <w:rFonts w:ascii="Constantia" w:hAnsi="Constantia"/>
        </w:rPr>
        <w:t xml:space="preserve"> </w:t>
      </w:r>
      <w:proofErr w:type="gramStart"/>
      <w:r w:rsidRPr="008052FD">
        <w:rPr>
          <w:rFonts w:ascii="Constantia" w:hAnsi="Constantia"/>
        </w:rPr>
        <w:t>Evaluating relative abundance indices for terrestrial herbivores from large-scale camera trap surveys.</w:t>
      </w:r>
      <w:proofErr w:type="gramEnd"/>
      <w:r w:rsidRPr="008052FD">
        <w:rPr>
          <w:rFonts w:ascii="Constantia" w:hAnsi="Constantia"/>
        </w:rPr>
        <w:t xml:space="preserve"> </w:t>
      </w:r>
      <w:proofErr w:type="gramStart"/>
      <w:r w:rsidRPr="008052FD">
        <w:rPr>
          <w:rFonts w:ascii="Constantia" w:hAnsi="Constantia"/>
          <w:i/>
        </w:rPr>
        <w:t>African Journal of Ecology</w:t>
      </w:r>
      <w:r w:rsidRPr="008052FD">
        <w:rPr>
          <w:rFonts w:ascii="Constantia" w:hAnsi="Constantia"/>
        </w:rPr>
        <w:t>, 56(4), pp.791–803.</w:t>
      </w:r>
      <w:proofErr w:type="gramEnd"/>
    </w:p>
    <w:p w:rsidR="003538E3" w:rsidRPr="008052FD" w:rsidRDefault="0075657A" w:rsidP="009D1F9B">
      <w:pPr>
        <w:spacing w:before="240" w:after="240"/>
        <w:rPr>
          <w:rFonts w:ascii="Constantia" w:hAnsi="Constantia"/>
        </w:rPr>
      </w:pPr>
      <w:r w:rsidRPr="008052FD">
        <w:rPr>
          <w:rFonts w:ascii="Constantia" w:hAnsi="Constantia"/>
        </w:rPr>
        <w:t xml:space="preserve">Raymond, P.A., Hartmann, J., </w:t>
      </w:r>
      <w:proofErr w:type="spellStart"/>
      <w:r w:rsidRPr="008052FD">
        <w:rPr>
          <w:rFonts w:ascii="Constantia" w:hAnsi="Constantia"/>
        </w:rPr>
        <w:t>Lauerwald</w:t>
      </w:r>
      <w:proofErr w:type="spellEnd"/>
      <w:r w:rsidRPr="008052FD">
        <w:rPr>
          <w:rFonts w:ascii="Constantia" w:hAnsi="Constantia"/>
        </w:rPr>
        <w:t xml:space="preserve">, R., </w:t>
      </w:r>
      <w:proofErr w:type="spellStart"/>
      <w:r w:rsidRPr="008052FD">
        <w:rPr>
          <w:rFonts w:ascii="Constantia" w:hAnsi="Constantia"/>
        </w:rPr>
        <w:t>Sobek</w:t>
      </w:r>
      <w:proofErr w:type="spellEnd"/>
      <w:r w:rsidRPr="008052FD">
        <w:rPr>
          <w:rFonts w:ascii="Constantia" w:hAnsi="Constantia"/>
        </w:rPr>
        <w:t xml:space="preserve">, S., McDonald, C., Hoover, M., </w:t>
      </w:r>
      <w:proofErr w:type="spellStart"/>
      <w:r w:rsidRPr="008052FD">
        <w:rPr>
          <w:rFonts w:ascii="Constantia" w:hAnsi="Constantia"/>
        </w:rPr>
        <w:t>Butman</w:t>
      </w:r>
      <w:proofErr w:type="spellEnd"/>
      <w:r w:rsidRPr="008052FD">
        <w:rPr>
          <w:rFonts w:ascii="Constantia" w:hAnsi="Constantia"/>
        </w:rPr>
        <w:t xml:space="preserve">, D., </w:t>
      </w:r>
      <w:proofErr w:type="spellStart"/>
      <w:r w:rsidRPr="008052FD">
        <w:rPr>
          <w:rFonts w:ascii="Constantia" w:hAnsi="Constantia"/>
        </w:rPr>
        <w:t>Striegl</w:t>
      </w:r>
      <w:proofErr w:type="spellEnd"/>
      <w:r w:rsidRPr="008052FD">
        <w:rPr>
          <w:rFonts w:ascii="Constantia" w:hAnsi="Constantia"/>
        </w:rPr>
        <w:t xml:space="preserve">, R., </w:t>
      </w:r>
      <w:proofErr w:type="spellStart"/>
      <w:r w:rsidRPr="008052FD">
        <w:rPr>
          <w:rFonts w:ascii="Constantia" w:hAnsi="Constantia"/>
        </w:rPr>
        <w:t>Mayorga</w:t>
      </w:r>
      <w:proofErr w:type="spellEnd"/>
      <w:r w:rsidRPr="008052FD">
        <w:rPr>
          <w:rFonts w:ascii="Constantia" w:hAnsi="Constantia"/>
        </w:rPr>
        <w:t xml:space="preserve">, E., </w:t>
      </w:r>
      <w:proofErr w:type="spellStart"/>
      <w:r w:rsidRPr="008052FD">
        <w:rPr>
          <w:rFonts w:ascii="Constantia" w:hAnsi="Constantia"/>
        </w:rPr>
        <w:t>Humborg</w:t>
      </w:r>
      <w:proofErr w:type="spellEnd"/>
      <w:r w:rsidRPr="008052FD">
        <w:rPr>
          <w:rFonts w:ascii="Constantia" w:hAnsi="Constantia"/>
        </w:rPr>
        <w:t xml:space="preserve">, C., </w:t>
      </w:r>
      <w:proofErr w:type="spellStart"/>
      <w:r w:rsidRPr="008052FD">
        <w:rPr>
          <w:rFonts w:ascii="Constantia" w:hAnsi="Constantia"/>
        </w:rPr>
        <w:t>Kortelainen</w:t>
      </w:r>
      <w:proofErr w:type="spellEnd"/>
      <w:r w:rsidRPr="008052FD">
        <w:rPr>
          <w:rFonts w:ascii="Constantia" w:hAnsi="Constantia"/>
        </w:rPr>
        <w:t xml:space="preserve">, P., </w:t>
      </w:r>
      <w:proofErr w:type="spellStart"/>
      <w:r w:rsidRPr="008052FD">
        <w:rPr>
          <w:rFonts w:ascii="Constantia" w:hAnsi="Constantia"/>
        </w:rPr>
        <w:t>Dürr</w:t>
      </w:r>
      <w:proofErr w:type="spellEnd"/>
      <w:r w:rsidRPr="008052FD">
        <w:rPr>
          <w:rFonts w:ascii="Constantia" w:hAnsi="Constantia"/>
        </w:rPr>
        <w:t xml:space="preserve">, H., </w:t>
      </w:r>
      <w:proofErr w:type="spellStart"/>
      <w:r w:rsidRPr="008052FD">
        <w:rPr>
          <w:rFonts w:ascii="Constantia" w:hAnsi="Constantia"/>
        </w:rPr>
        <w:t>Meybeck</w:t>
      </w:r>
      <w:proofErr w:type="spellEnd"/>
      <w:r w:rsidRPr="008052FD">
        <w:rPr>
          <w:rFonts w:ascii="Constantia" w:hAnsi="Constantia"/>
        </w:rPr>
        <w:t xml:space="preserve">, M., </w:t>
      </w:r>
      <w:proofErr w:type="spellStart"/>
      <w:r w:rsidRPr="008052FD">
        <w:rPr>
          <w:rFonts w:ascii="Constantia" w:hAnsi="Constantia"/>
        </w:rPr>
        <w:t>Ciais</w:t>
      </w:r>
      <w:proofErr w:type="spellEnd"/>
      <w:r w:rsidRPr="008052FD">
        <w:rPr>
          <w:rFonts w:ascii="Constantia" w:hAnsi="Constantia"/>
        </w:rPr>
        <w:t xml:space="preserve">, P. and </w:t>
      </w:r>
      <w:proofErr w:type="spellStart"/>
      <w:r w:rsidRPr="008052FD">
        <w:rPr>
          <w:rFonts w:ascii="Constantia" w:hAnsi="Constantia"/>
        </w:rPr>
        <w:t>Guth</w:t>
      </w:r>
      <w:proofErr w:type="spellEnd"/>
      <w:r w:rsidRPr="008052FD">
        <w:rPr>
          <w:rFonts w:ascii="Constantia" w:hAnsi="Constantia"/>
        </w:rPr>
        <w:t xml:space="preserve">, P. (2013). </w:t>
      </w:r>
      <w:proofErr w:type="gramStart"/>
      <w:r w:rsidRPr="008052FD">
        <w:rPr>
          <w:rFonts w:ascii="Constantia" w:hAnsi="Constantia"/>
        </w:rPr>
        <w:t>Global carbon dioxide emissions from inland waters.</w:t>
      </w:r>
      <w:proofErr w:type="gramEnd"/>
      <w:r w:rsidRPr="008052FD">
        <w:rPr>
          <w:rFonts w:ascii="Constantia" w:hAnsi="Constantia"/>
        </w:rPr>
        <w:t xml:space="preserve"> </w:t>
      </w:r>
      <w:proofErr w:type="gramStart"/>
      <w:r w:rsidRPr="008052FD">
        <w:rPr>
          <w:rFonts w:ascii="Constantia" w:hAnsi="Constantia"/>
          <w:i/>
        </w:rPr>
        <w:t>Nature</w:t>
      </w:r>
      <w:r w:rsidRPr="008052FD">
        <w:rPr>
          <w:rFonts w:ascii="Constantia" w:hAnsi="Constantia"/>
        </w:rPr>
        <w:t>, [online] 503(7476), pp.355–359.</w:t>
      </w:r>
      <w:proofErr w:type="gramEnd"/>
      <w:r w:rsidRPr="008052FD">
        <w:rPr>
          <w:rFonts w:ascii="Constantia" w:hAnsi="Constantia"/>
        </w:rPr>
        <w:t xml:space="preserve"> Available at: https://www.nature.com/articles/nature12760 [Accessed 31 Oct. 2019].</w:t>
      </w:r>
    </w:p>
    <w:p w:rsidR="003538E3" w:rsidRPr="008052FD" w:rsidRDefault="0075657A" w:rsidP="009D1F9B">
      <w:pPr>
        <w:spacing w:before="240" w:after="240"/>
        <w:rPr>
          <w:rFonts w:ascii="Constantia" w:hAnsi="Constantia"/>
        </w:rPr>
      </w:pPr>
      <w:proofErr w:type="gramStart"/>
      <w:r w:rsidRPr="008052FD">
        <w:rPr>
          <w:rFonts w:ascii="Constantia" w:hAnsi="Constantia"/>
        </w:rPr>
        <w:t>R Core Team (2014).</w:t>
      </w:r>
      <w:proofErr w:type="gramEnd"/>
      <w:r w:rsidRPr="008052FD">
        <w:rPr>
          <w:rFonts w:ascii="Constantia" w:hAnsi="Constantia"/>
        </w:rPr>
        <w:t xml:space="preserve"> R: A language and environment for statistical computing. </w:t>
      </w:r>
      <w:proofErr w:type="gramStart"/>
      <w:r w:rsidRPr="008052FD">
        <w:rPr>
          <w:rFonts w:ascii="Constantia" w:hAnsi="Constantia"/>
        </w:rPr>
        <w:t>R Foundation for Statistical Computing, Vienna, Austria.</w:t>
      </w:r>
      <w:proofErr w:type="gramEnd"/>
      <w:r w:rsidRPr="008052FD">
        <w:rPr>
          <w:rFonts w:ascii="Constantia" w:hAnsi="Constantia"/>
        </w:rPr>
        <w:t xml:space="preserve"> URL: https://www.R-project.org/</w:t>
      </w:r>
    </w:p>
    <w:p w:rsidR="003538E3" w:rsidRPr="008052FD" w:rsidRDefault="0075657A" w:rsidP="009D1F9B">
      <w:pPr>
        <w:spacing w:before="240" w:after="240"/>
        <w:rPr>
          <w:rFonts w:ascii="Constantia" w:hAnsi="Constantia"/>
        </w:rPr>
      </w:pPr>
      <w:r w:rsidRPr="008052FD">
        <w:rPr>
          <w:rFonts w:ascii="Constantia" w:hAnsi="Constantia"/>
        </w:rPr>
        <w:t xml:space="preserve">Redford, K.H. (1992). </w:t>
      </w:r>
      <w:proofErr w:type="gramStart"/>
      <w:r w:rsidRPr="008052FD">
        <w:rPr>
          <w:rFonts w:ascii="Constantia" w:hAnsi="Constantia"/>
        </w:rPr>
        <w:t>The Empty Forest.</w:t>
      </w:r>
      <w:proofErr w:type="gramEnd"/>
      <w:r w:rsidRPr="008052FD">
        <w:rPr>
          <w:rFonts w:ascii="Constantia" w:hAnsi="Constantia"/>
        </w:rPr>
        <w:t xml:space="preserve"> </w:t>
      </w:r>
      <w:proofErr w:type="spellStart"/>
      <w:proofErr w:type="gramStart"/>
      <w:r w:rsidRPr="008052FD">
        <w:rPr>
          <w:rFonts w:ascii="Constantia" w:hAnsi="Constantia"/>
          <w:i/>
        </w:rPr>
        <w:t>BioScience</w:t>
      </w:r>
      <w:proofErr w:type="spellEnd"/>
      <w:r w:rsidRPr="008052FD">
        <w:rPr>
          <w:rFonts w:ascii="Constantia" w:hAnsi="Constantia"/>
        </w:rPr>
        <w:t>, [online] 42(6), pp.412–422.</w:t>
      </w:r>
      <w:proofErr w:type="gramEnd"/>
      <w:r w:rsidRPr="008052FD">
        <w:rPr>
          <w:rFonts w:ascii="Constantia" w:hAnsi="Constantia"/>
        </w:rPr>
        <w:t xml:space="preserve"> Available at: https://www.jstor.org/stable/1311860?seq=1#page_scan_tab_contents [Accessed 31 Oct. 2019].</w:t>
      </w:r>
    </w:p>
    <w:p w:rsidR="003538E3" w:rsidRPr="008052FD" w:rsidRDefault="0075657A" w:rsidP="009D1F9B">
      <w:pPr>
        <w:spacing w:before="240" w:after="240"/>
        <w:rPr>
          <w:rFonts w:ascii="Constantia" w:hAnsi="Constantia"/>
        </w:rPr>
      </w:pPr>
      <w:proofErr w:type="gramStart"/>
      <w:r w:rsidRPr="008052FD">
        <w:rPr>
          <w:rFonts w:ascii="Constantia" w:hAnsi="Constantia"/>
        </w:rPr>
        <w:lastRenderedPageBreak/>
        <w:t xml:space="preserve">Robinson, T.J., Child, M.F., </w:t>
      </w:r>
      <w:proofErr w:type="spellStart"/>
      <w:r w:rsidRPr="008052FD">
        <w:rPr>
          <w:rFonts w:ascii="Constantia" w:hAnsi="Constantia"/>
        </w:rPr>
        <w:t>Relton</w:t>
      </w:r>
      <w:proofErr w:type="spellEnd"/>
      <w:r w:rsidRPr="008052FD">
        <w:rPr>
          <w:rFonts w:ascii="Constantia" w:hAnsi="Constantia"/>
        </w:rPr>
        <w:t>, C. &amp; Johnston, C.H. (2019).</w:t>
      </w:r>
      <w:proofErr w:type="gramEnd"/>
      <w:r w:rsidRPr="008052FD">
        <w:rPr>
          <w:rFonts w:ascii="Constantia" w:hAnsi="Constantia"/>
        </w:rPr>
        <w:t xml:space="preserve"> </w:t>
      </w:r>
      <w:proofErr w:type="spellStart"/>
      <w:proofErr w:type="gramStart"/>
      <w:r w:rsidRPr="008052FD">
        <w:rPr>
          <w:rFonts w:ascii="Constantia" w:hAnsi="Constantia"/>
          <w:i/>
        </w:rPr>
        <w:t>Lepus</w:t>
      </w:r>
      <w:proofErr w:type="spellEnd"/>
      <w:r w:rsidRPr="008052FD">
        <w:rPr>
          <w:rFonts w:ascii="Constantia" w:hAnsi="Constantia"/>
          <w:i/>
        </w:rPr>
        <w:t xml:space="preserve"> </w:t>
      </w:r>
      <w:proofErr w:type="spellStart"/>
      <w:r w:rsidRPr="008052FD">
        <w:rPr>
          <w:rFonts w:ascii="Constantia" w:hAnsi="Constantia"/>
          <w:i/>
        </w:rPr>
        <w:t>saxatilis</w:t>
      </w:r>
      <w:proofErr w:type="spellEnd"/>
      <w:r w:rsidRPr="008052FD">
        <w:rPr>
          <w:rFonts w:ascii="Constantia" w:hAnsi="Constantia"/>
        </w:rPr>
        <w:t>.</w:t>
      </w:r>
      <w:proofErr w:type="gramEnd"/>
      <w:r w:rsidRPr="008052FD">
        <w:rPr>
          <w:rFonts w:ascii="Constantia" w:hAnsi="Constantia"/>
        </w:rPr>
        <w:t xml:space="preserve"> </w:t>
      </w:r>
      <w:r w:rsidRPr="008052FD">
        <w:rPr>
          <w:rFonts w:ascii="Constantia" w:hAnsi="Constantia"/>
          <w:i/>
        </w:rPr>
        <w:t>The IUCN Red List of Threatened Species</w:t>
      </w:r>
      <w:r w:rsidRPr="008052FD">
        <w:rPr>
          <w:rFonts w:ascii="Constantia" w:hAnsi="Constantia"/>
        </w:rPr>
        <w:t xml:space="preserve"> 2019: e.T41285A45188827. http://dx.doi.org/10.2305/IUCN.UK.2019-1.RLTS.T41285A45188827.en. </w:t>
      </w:r>
      <w:proofErr w:type="gramStart"/>
      <w:r w:rsidRPr="008052FD">
        <w:rPr>
          <w:rFonts w:ascii="Constantia" w:hAnsi="Constantia"/>
        </w:rPr>
        <w:t>Downloaded on 12 November 2019.</w:t>
      </w:r>
      <w:proofErr w:type="gramEnd"/>
    </w:p>
    <w:p w:rsidR="003538E3" w:rsidRPr="008052FD" w:rsidRDefault="0075657A" w:rsidP="009D1F9B">
      <w:pPr>
        <w:spacing w:before="240" w:after="240"/>
        <w:rPr>
          <w:rFonts w:ascii="Constantia" w:hAnsi="Constantia"/>
        </w:rPr>
      </w:pPr>
      <w:proofErr w:type="spellStart"/>
      <w:proofErr w:type="gramStart"/>
      <w:r w:rsidRPr="008052FD">
        <w:rPr>
          <w:rFonts w:ascii="Constantia" w:hAnsi="Constantia"/>
        </w:rPr>
        <w:t>Romer</w:t>
      </w:r>
      <w:proofErr w:type="spellEnd"/>
      <w:r w:rsidRPr="008052FD">
        <w:rPr>
          <w:rFonts w:ascii="Constantia" w:hAnsi="Constantia"/>
        </w:rPr>
        <w:t>, A.S. (1958).</w:t>
      </w:r>
      <w:proofErr w:type="gramEnd"/>
      <w:r w:rsidRPr="008052FD">
        <w:rPr>
          <w:rFonts w:ascii="Constantia" w:hAnsi="Constantia"/>
        </w:rPr>
        <w:t xml:space="preserve"> </w:t>
      </w:r>
      <w:proofErr w:type="gramStart"/>
      <w:r w:rsidRPr="008052FD">
        <w:rPr>
          <w:rFonts w:ascii="Constantia" w:hAnsi="Constantia"/>
        </w:rPr>
        <w:t>Tetrapod Limbs and Early Tetrapod Life.</w:t>
      </w:r>
      <w:proofErr w:type="gramEnd"/>
      <w:r w:rsidRPr="008052FD">
        <w:rPr>
          <w:rFonts w:ascii="Constantia" w:hAnsi="Constantia"/>
        </w:rPr>
        <w:t xml:space="preserve"> </w:t>
      </w:r>
      <w:proofErr w:type="gramStart"/>
      <w:r w:rsidRPr="008052FD">
        <w:rPr>
          <w:rFonts w:ascii="Constantia" w:hAnsi="Constantia"/>
          <w:i/>
        </w:rPr>
        <w:t>Evolution</w:t>
      </w:r>
      <w:r w:rsidRPr="008052FD">
        <w:rPr>
          <w:rFonts w:ascii="Constantia" w:hAnsi="Constantia"/>
        </w:rPr>
        <w:t>, 12(3), p.365.</w:t>
      </w:r>
      <w:proofErr w:type="gramEnd"/>
    </w:p>
    <w:p w:rsidR="003538E3" w:rsidRPr="008052FD" w:rsidRDefault="0075657A" w:rsidP="009D1F9B">
      <w:pPr>
        <w:spacing w:before="240" w:after="240"/>
        <w:rPr>
          <w:rFonts w:ascii="Constantia" w:hAnsi="Constantia"/>
        </w:rPr>
      </w:pPr>
      <w:proofErr w:type="spellStart"/>
      <w:proofErr w:type="gramStart"/>
      <w:r w:rsidRPr="008052FD">
        <w:rPr>
          <w:rFonts w:ascii="Constantia" w:hAnsi="Constantia"/>
        </w:rPr>
        <w:t>Rovero</w:t>
      </w:r>
      <w:proofErr w:type="spellEnd"/>
      <w:r w:rsidRPr="008052FD">
        <w:rPr>
          <w:rFonts w:ascii="Constantia" w:hAnsi="Constantia"/>
        </w:rPr>
        <w:t xml:space="preserve">, F., Martin, E., Rosa, M., </w:t>
      </w:r>
      <w:proofErr w:type="spellStart"/>
      <w:r w:rsidRPr="008052FD">
        <w:rPr>
          <w:rFonts w:ascii="Constantia" w:hAnsi="Constantia"/>
        </w:rPr>
        <w:t>Ahumada</w:t>
      </w:r>
      <w:proofErr w:type="spellEnd"/>
      <w:r w:rsidRPr="008052FD">
        <w:rPr>
          <w:rFonts w:ascii="Constantia" w:hAnsi="Constantia"/>
        </w:rPr>
        <w:t xml:space="preserve">, J.A. and </w:t>
      </w:r>
      <w:proofErr w:type="spellStart"/>
      <w:r w:rsidRPr="008052FD">
        <w:rPr>
          <w:rFonts w:ascii="Constantia" w:hAnsi="Constantia"/>
        </w:rPr>
        <w:t>Spitale</w:t>
      </w:r>
      <w:proofErr w:type="spellEnd"/>
      <w:r w:rsidRPr="008052FD">
        <w:rPr>
          <w:rFonts w:ascii="Constantia" w:hAnsi="Constantia"/>
        </w:rPr>
        <w:t>, D. (2014).</w:t>
      </w:r>
      <w:proofErr w:type="gramEnd"/>
      <w:r w:rsidRPr="008052FD">
        <w:rPr>
          <w:rFonts w:ascii="Constantia" w:hAnsi="Constantia"/>
        </w:rPr>
        <w:t xml:space="preserve"> Estimating Species Richness and Modelling Habitat Preferences of Tropical Forest Mammals from Camera Trap Data. </w:t>
      </w:r>
      <w:proofErr w:type="spellStart"/>
      <w:r w:rsidRPr="008052FD">
        <w:rPr>
          <w:rFonts w:ascii="Constantia" w:hAnsi="Constantia"/>
          <w:i/>
        </w:rPr>
        <w:t>PLoS</w:t>
      </w:r>
      <w:proofErr w:type="spellEnd"/>
      <w:r w:rsidRPr="008052FD">
        <w:rPr>
          <w:rFonts w:ascii="Constantia" w:hAnsi="Constantia"/>
          <w:i/>
        </w:rPr>
        <w:t xml:space="preserve"> ONE</w:t>
      </w:r>
      <w:r w:rsidRPr="008052FD">
        <w:rPr>
          <w:rFonts w:ascii="Constantia" w:hAnsi="Constantia"/>
        </w:rPr>
        <w:t>, [online] 9(7), p.e103300. Available at: https://journals.plos.org/plosone/article?id=10.1371/journal.pone.0103300 [Accessed 31 May 2019].</w:t>
      </w:r>
    </w:p>
    <w:p w:rsidR="003538E3" w:rsidRPr="008052FD" w:rsidRDefault="0075657A" w:rsidP="009D1F9B">
      <w:pPr>
        <w:spacing w:before="240" w:after="240"/>
        <w:rPr>
          <w:rFonts w:ascii="Constantia" w:hAnsi="Constantia"/>
        </w:rPr>
      </w:pPr>
      <w:proofErr w:type="spellStart"/>
      <w:proofErr w:type="gramStart"/>
      <w:r w:rsidRPr="008052FD">
        <w:rPr>
          <w:rFonts w:ascii="Constantia" w:hAnsi="Constantia"/>
        </w:rPr>
        <w:t>Rovero</w:t>
      </w:r>
      <w:proofErr w:type="spellEnd"/>
      <w:r w:rsidRPr="008052FD">
        <w:rPr>
          <w:rFonts w:ascii="Constantia" w:hAnsi="Constantia"/>
        </w:rPr>
        <w:t xml:space="preserve">, F., </w:t>
      </w:r>
      <w:proofErr w:type="spellStart"/>
      <w:r w:rsidRPr="008052FD">
        <w:rPr>
          <w:rFonts w:ascii="Constantia" w:hAnsi="Constantia"/>
        </w:rPr>
        <w:t>Tobler</w:t>
      </w:r>
      <w:proofErr w:type="spellEnd"/>
      <w:r w:rsidRPr="008052FD">
        <w:rPr>
          <w:rFonts w:ascii="Constantia" w:hAnsi="Constantia"/>
        </w:rPr>
        <w:t>, M. and Sanderson, J. (2010).</w:t>
      </w:r>
      <w:proofErr w:type="gramEnd"/>
      <w:r w:rsidRPr="008052FD">
        <w:rPr>
          <w:rFonts w:ascii="Constantia" w:hAnsi="Constantia"/>
        </w:rPr>
        <w:t xml:space="preserve"> </w:t>
      </w:r>
      <w:proofErr w:type="gramStart"/>
      <w:r w:rsidRPr="008052FD">
        <w:rPr>
          <w:rFonts w:ascii="Constantia" w:hAnsi="Constantia"/>
        </w:rPr>
        <w:t>Camera trapping for inventorying terrestrial vertebrates.</w:t>
      </w:r>
      <w:proofErr w:type="gramEnd"/>
      <w:r w:rsidRPr="008052FD">
        <w:rPr>
          <w:rFonts w:ascii="Constantia" w:hAnsi="Constantia"/>
        </w:rPr>
        <w:t xml:space="preserve"> </w:t>
      </w:r>
      <w:proofErr w:type="gramStart"/>
      <w:r w:rsidRPr="008052FD">
        <w:rPr>
          <w:rFonts w:ascii="Constantia" w:hAnsi="Constantia"/>
        </w:rPr>
        <w:t>Manual on field recording techniques and protocols for All Taxa Biodiversity Inventories and Monitoring.</w:t>
      </w:r>
      <w:proofErr w:type="gramEnd"/>
      <w:r w:rsidRPr="008052FD">
        <w:rPr>
          <w:rFonts w:ascii="Constantia" w:hAnsi="Constantia"/>
        </w:rPr>
        <w:t xml:space="preserve"> </w:t>
      </w:r>
      <w:proofErr w:type="gramStart"/>
      <w:r w:rsidRPr="008052FD">
        <w:rPr>
          <w:rFonts w:ascii="Constantia" w:hAnsi="Constantia"/>
        </w:rPr>
        <w:t>The Belgian National Focal Point to the Global Taxonomy Initiative, pp.100-128.</w:t>
      </w:r>
      <w:proofErr w:type="gramEnd"/>
    </w:p>
    <w:p w:rsidR="003538E3" w:rsidRPr="008052FD" w:rsidRDefault="0075657A" w:rsidP="009D1F9B">
      <w:pPr>
        <w:spacing w:before="240" w:after="240"/>
        <w:rPr>
          <w:rFonts w:ascii="Constantia" w:hAnsi="Constantia"/>
        </w:rPr>
      </w:pPr>
      <w:r w:rsidRPr="008052FD">
        <w:rPr>
          <w:rFonts w:ascii="Constantia" w:hAnsi="Constantia"/>
        </w:rPr>
        <w:t xml:space="preserve">Seaman, M., Watson, M., </w:t>
      </w:r>
      <w:proofErr w:type="spellStart"/>
      <w:r w:rsidRPr="008052FD">
        <w:rPr>
          <w:rFonts w:ascii="Constantia" w:hAnsi="Constantia"/>
        </w:rPr>
        <w:t>Avenant</w:t>
      </w:r>
      <w:proofErr w:type="spellEnd"/>
      <w:r w:rsidRPr="008052FD">
        <w:rPr>
          <w:rFonts w:ascii="Constantia" w:hAnsi="Constantia"/>
        </w:rPr>
        <w:t xml:space="preserve">, M., King, J., </w:t>
      </w:r>
      <w:proofErr w:type="spellStart"/>
      <w:r w:rsidRPr="008052FD">
        <w:rPr>
          <w:rFonts w:ascii="Constantia" w:hAnsi="Constantia"/>
        </w:rPr>
        <w:t>Joubert</w:t>
      </w:r>
      <w:proofErr w:type="spellEnd"/>
      <w:r w:rsidRPr="008052FD">
        <w:rPr>
          <w:rFonts w:ascii="Constantia" w:hAnsi="Constantia"/>
        </w:rPr>
        <w:t xml:space="preserve">, A., Barker, C., </w:t>
      </w:r>
      <w:proofErr w:type="spellStart"/>
      <w:r w:rsidRPr="008052FD">
        <w:rPr>
          <w:rFonts w:ascii="Constantia" w:hAnsi="Constantia"/>
        </w:rPr>
        <w:t>Esterhuyse</w:t>
      </w:r>
      <w:proofErr w:type="spellEnd"/>
      <w:r w:rsidRPr="008052FD">
        <w:rPr>
          <w:rFonts w:ascii="Constantia" w:hAnsi="Constantia"/>
        </w:rPr>
        <w:t xml:space="preserve">, S., Graham, D., Kemp, M., Le Roux, P., </w:t>
      </w:r>
      <w:proofErr w:type="spellStart"/>
      <w:r w:rsidRPr="008052FD">
        <w:rPr>
          <w:rFonts w:ascii="Constantia" w:hAnsi="Constantia"/>
        </w:rPr>
        <w:t>Prucha</w:t>
      </w:r>
      <w:proofErr w:type="spellEnd"/>
      <w:r w:rsidRPr="008052FD">
        <w:rPr>
          <w:rFonts w:ascii="Constantia" w:hAnsi="Constantia"/>
        </w:rPr>
        <w:t xml:space="preserve">, B., </w:t>
      </w:r>
      <w:proofErr w:type="spellStart"/>
      <w:r w:rsidRPr="008052FD">
        <w:rPr>
          <w:rFonts w:ascii="Constantia" w:hAnsi="Constantia"/>
        </w:rPr>
        <w:t>Redelinghuys</w:t>
      </w:r>
      <w:proofErr w:type="spellEnd"/>
      <w:r w:rsidRPr="008052FD">
        <w:rPr>
          <w:rFonts w:ascii="Constantia" w:hAnsi="Constantia"/>
        </w:rPr>
        <w:t xml:space="preserve">, N., </w:t>
      </w:r>
      <w:proofErr w:type="spellStart"/>
      <w:r w:rsidRPr="008052FD">
        <w:rPr>
          <w:rFonts w:ascii="Constantia" w:hAnsi="Constantia"/>
        </w:rPr>
        <w:t>Rossouw</w:t>
      </w:r>
      <w:proofErr w:type="spellEnd"/>
      <w:r w:rsidRPr="008052FD">
        <w:rPr>
          <w:rFonts w:ascii="Constantia" w:hAnsi="Constantia"/>
        </w:rPr>
        <w:t xml:space="preserve">, L., </w:t>
      </w:r>
      <w:proofErr w:type="spellStart"/>
      <w:r w:rsidRPr="008052FD">
        <w:rPr>
          <w:rFonts w:ascii="Constantia" w:hAnsi="Constantia"/>
        </w:rPr>
        <w:t>Rowntree</w:t>
      </w:r>
      <w:proofErr w:type="spellEnd"/>
      <w:r w:rsidRPr="008052FD">
        <w:rPr>
          <w:rFonts w:ascii="Constantia" w:hAnsi="Constantia"/>
        </w:rPr>
        <w:t xml:space="preserve">, K., </w:t>
      </w:r>
      <w:proofErr w:type="spellStart"/>
      <w:r w:rsidRPr="008052FD">
        <w:rPr>
          <w:rFonts w:ascii="Constantia" w:hAnsi="Constantia"/>
        </w:rPr>
        <w:t>Sokolic</w:t>
      </w:r>
      <w:proofErr w:type="spellEnd"/>
      <w:r w:rsidRPr="008052FD">
        <w:rPr>
          <w:rFonts w:ascii="Constantia" w:hAnsi="Constantia"/>
        </w:rPr>
        <w:t xml:space="preserve">, F., Van </w:t>
      </w:r>
      <w:proofErr w:type="spellStart"/>
      <w:r w:rsidRPr="008052FD">
        <w:rPr>
          <w:rFonts w:ascii="Constantia" w:hAnsi="Constantia"/>
        </w:rPr>
        <w:t>Rensburg</w:t>
      </w:r>
      <w:proofErr w:type="spellEnd"/>
      <w:r w:rsidRPr="008052FD">
        <w:rPr>
          <w:rFonts w:ascii="Constantia" w:hAnsi="Constantia"/>
        </w:rPr>
        <w:t xml:space="preserve">, L., Van der Waal, B., Van </w:t>
      </w:r>
      <w:proofErr w:type="spellStart"/>
      <w:r w:rsidRPr="008052FD">
        <w:rPr>
          <w:rFonts w:ascii="Constantia" w:hAnsi="Constantia"/>
        </w:rPr>
        <w:t>Tol</w:t>
      </w:r>
      <w:proofErr w:type="spellEnd"/>
      <w:r w:rsidRPr="008052FD">
        <w:rPr>
          <w:rFonts w:ascii="Constantia" w:hAnsi="Constantia"/>
        </w:rPr>
        <w:t xml:space="preserve">, J. and </w:t>
      </w:r>
      <w:proofErr w:type="spellStart"/>
      <w:r w:rsidRPr="008052FD">
        <w:rPr>
          <w:rFonts w:ascii="Constantia" w:hAnsi="Constantia"/>
        </w:rPr>
        <w:t>Vos</w:t>
      </w:r>
      <w:proofErr w:type="spellEnd"/>
      <w:r w:rsidRPr="008052FD">
        <w:rPr>
          <w:rFonts w:ascii="Constantia" w:hAnsi="Constantia"/>
        </w:rPr>
        <w:t xml:space="preserve">, T. (2016). DRIFT-ARID: A method for assessing environmental water requirements (EWRs) for non-perennial rivers. </w:t>
      </w:r>
      <w:proofErr w:type="gramStart"/>
      <w:r w:rsidRPr="008052FD">
        <w:rPr>
          <w:rFonts w:ascii="Constantia" w:hAnsi="Constantia"/>
          <w:i/>
        </w:rPr>
        <w:t>Water SA</w:t>
      </w:r>
      <w:r w:rsidRPr="008052FD">
        <w:rPr>
          <w:rFonts w:ascii="Constantia" w:hAnsi="Constantia"/>
        </w:rPr>
        <w:t>, 42(3), p.356.</w:t>
      </w:r>
      <w:proofErr w:type="gramEnd"/>
    </w:p>
    <w:p w:rsidR="003538E3" w:rsidRPr="008052FD" w:rsidRDefault="0075657A" w:rsidP="009D1F9B">
      <w:pPr>
        <w:spacing w:before="240" w:after="240"/>
        <w:rPr>
          <w:rFonts w:ascii="Constantia" w:hAnsi="Constantia"/>
        </w:rPr>
      </w:pPr>
      <w:proofErr w:type="spellStart"/>
      <w:r w:rsidRPr="008052FD">
        <w:rPr>
          <w:rFonts w:ascii="Constantia" w:hAnsi="Constantia"/>
        </w:rPr>
        <w:lastRenderedPageBreak/>
        <w:t>Smit</w:t>
      </w:r>
      <w:proofErr w:type="spellEnd"/>
      <w:r w:rsidRPr="008052FD">
        <w:rPr>
          <w:rFonts w:ascii="Constantia" w:hAnsi="Constantia"/>
        </w:rPr>
        <w:t xml:space="preserve">, B., </w:t>
      </w:r>
      <w:proofErr w:type="spellStart"/>
      <w:r w:rsidRPr="008052FD">
        <w:rPr>
          <w:rFonts w:ascii="Constantia" w:hAnsi="Constantia"/>
        </w:rPr>
        <w:t>Woodborne</w:t>
      </w:r>
      <w:proofErr w:type="spellEnd"/>
      <w:r w:rsidRPr="008052FD">
        <w:rPr>
          <w:rFonts w:ascii="Constantia" w:hAnsi="Constantia"/>
        </w:rPr>
        <w:t xml:space="preserve">, S., Wolf, B.O. and </w:t>
      </w:r>
      <w:proofErr w:type="spellStart"/>
      <w:r w:rsidRPr="008052FD">
        <w:rPr>
          <w:rFonts w:ascii="Constantia" w:hAnsi="Constantia"/>
        </w:rPr>
        <w:t>McKechnie</w:t>
      </w:r>
      <w:proofErr w:type="spellEnd"/>
      <w:r w:rsidRPr="008052FD">
        <w:rPr>
          <w:rFonts w:ascii="Constantia" w:hAnsi="Constantia"/>
        </w:rPr>
        <w:t xml:space="preserve">, A.E. (2019). Differences in the use of surface water resources by desert birds are revealed using isotopic tracers. </w:t>
      </w:r>
      <w:r w:rsidRPr="008052FD">
        <w:rPr>
          <w:rFonts w:ascii="Constantia" w:hAnsi="Constantia"/>
          <w:i/>
        </w:rPr>
        <w:t>The Auk</w:t>
      </w:r>
      <w:r w:rsidRPr="008052FD">
        <w:rPr>
          <w:rFonts w:ascii="Constantia" w:hAnsi="Constantia"/>
        </w:rPr>
        <w:t>, [online] 136(1). Available at: https://bioone.org/accountAjax/Download?fullDOI=10.1093%2Fauk%2Fuky005&amp;downloadType=journal%20article&amp;DOI=10.1093%2Fauk%2Fuky005&amp;isResultClick=True [Accessed 6 Nov. 2019].</w:t>
      </w:r>
    </w:p>
    <w:p w:rsidR="003538E3" w:rsidRPr="008052FD" w:rsidRDefault="0075657A" w:rsidP="009D1F9B">
      <w:pPr>
        <w:spacing w:before="240" w:after="240"/>
        <w:rPr>
          <w:rFonts w:ascii="Constantia" w:hAnsi="Constantia"/>
        </w:rPr>
      </w:pPr>
      <w:r w:rsidRPr="008052FD">
        <w:rPr>
          <w:rFonts w:ascii="Constantia" w:hAnsi="Constantia"/>
        </w:rPr>
        <w:t xml:space="preserve">Sánchez-Montoya, M.M., von Schiller, D., </w:t>
      </w:r>
      <w:proofErr w:type="spellStart"/>
      <w:r w:rsidRPr="008052FD">
        <w:rPr>
          <w:rFonts w:ascii="Constantia" w:hAnsi="Constantia"/>
        </w:rPr>
        <w:t>Barberá</w:t>
      </w:r>
      <w:proofErr w:type="spellEnd"/>
      <w:r w:rsidRPr="008052FD">
        <w:rPr>
          <w:rFonts w:ascii="Constantia" w:hAnsi="Constantia"/>
        </w:rPr>
        <w:t xml:space="preserve">, G.G., </w:t>
      </w:r>
      <w:proofErr w:type="spellStart"/>
      <w:r w:rsidRPr="008052FD">
        <w:rPr>
          <w:rFonts w:ascii="Constantia" w:hAnsi="Constantia"/>
        </w:rPr>
        <w:t>Díaz</w:t>
      </w:r>
      <w:proofErr w:type="spellEnd"/>
      <w:r w:rsidRPr="008052FD">
        <w:rPr>
          <w:rFonts w:ascii="Constantia" w:hAnsi="Constantia"/>
        </w:rPr>
        <w:t xml:space="preserve">, A.M., </w:t>
      </w:r>
      <w:proofErr w:type="spellStart"/>
      <w:r w:rsidRPr="008052FD">
        <w:rPr>
          <w:rFonts w:ascii="Constantia" w:hAnsi="Constantia"/>
        </w:rPr>
        <w:t>Arce</w:t>
      </w:r>
      <w:proofErr w:type="spellEnd"/>
      <w:r w:rsidRPr="008052FD">
        <w:rPr>
          <w:rFonts w:ascii="Constantia" w:hAnsi="Constantia"/>
        </w:rPr>
        <w:t xml:space="preserve">, M.I., </w:t>
      </w:r>
      <w:proofErr w:type="gramStart"/>
      <w:r w:rsidRPr="008052FD">
        <w:rPr>
          <w:rFonts w:ascii="Constantia" w:hAnsi="Constantia"/>
        </w:rPr>
        <w:t>del</w:t>
      </w:r>
      <w:proofErr w:type="gramEnd"/>
      <w:r w:rsidRPr="008052FD">
        <w:rPr>
          <w:rFonts w:ascii="Constantia" w:hAnsi="Constantia"/>
        </w:rPr>
        <w:t xml:space="preserve"> Campo, R. and </w:t>
      </w:r>
      <w:proofErr w:type="spellStart"/>
      <w:r w:rsidRPr="008052FD">
        <w:rPr>
          <w:rFonts w:ascii="Constantia" w:hAnsi="Constantia"/>
        </w:rPr>
        <w:t>Tockner</w:t>
      </w:r>
      <w:proofErr w:type="spellEnd"/>
      <w:r w:rsidRPr="008052FD">
        <w:rPr>
          <w:rFonts w:ascii="Constantia" w:hAnsi="Constantia"/>
        </w:rPr>
        <w:t xml:space="preserve">, K. (2018). </w:t>
      </w:r>
      <w:proofErr w:type="gramStart"/>
      <w:r w:rsidRPr="008052FD">
        <w:rPr>
          <w:rFonts w:ascii="Constantia" w:hAnsi="Constantia"/>
        </w:rPr>
        <w:t>Understanding the effects of predictability, duration, and spatial pattern of drying on benthic invertebrate assemblages in two contrasting intermittent streams.</w:t>
      </w:r>
      <w:proofErr w:type="gramEnd"/>
      <w:r w:rsidRPr="008052FD">
        <w:rPr>
          <w:rFonts w:ascii="Constantia" w:hAnsi="Constantia"/>
        </w:rPr>
        <w:t xml:space="preserve"> </w:t>
      </w:r>
      <w:r w:rsidRPr="008052FD">
        <w:rPr>
          <w:rFonts w:ascii="Constantia" w:hAnsi="Constantia"/>
          <w:i/>
        </w:rPr>
        <w:t>PLOS ONE</w:t>
      </w:r>
      <w:r w:rsidRPr="008052FD">
        <w:rPr>
          <w:rFonts w:ascii="Constantia" w:hAnsi="Constantia"/>
        </w:rPr>
        <w:t>, [online] 13(3), p.e0193933. Available at: https://journals.plos.org/plosone/article?id=10.1371/journal.pone.0193933 [Accessed 31 Oct. 2019].</w:t>
      </w:r>
    </w:p>
    <w:p w:rsidR="003538E3" w:rsidRPr="008052FD" w:rsidRDefault="0075657A" w:rsidP="009D1F9B">
      <w:pPr>
        <w:spacing w:before="240" w:after="240"/>
        <w:rPr>
          <w:rFonts w:ascii="Constantia" w:hAnsi="Constantia"/>
        </w:rPr>
      </w:pPr>
      <w:proofErr w:type="gramStart"/>
      <w:r w:rsidRPr="008052FD">
        <w:rPr>
          <w:rFonts w:ascii="Constantia" w:hAnsi="Constantia"/>
        </w:rPr>
        <w:t xml:space="preserve">Steward, A.L., von Schiller, D., </w:t>
      </w:r>
      <w:proofErr w:type="spellStart"/>
      <w:r w:rsidRPr="008052FD">
        <w:rPr>
          <w:rFonts w:ascii="Constantia" w:hAnsi="Constantia"/>
        </w:rPr>
        <w:t>Tockner</w:t>
      </w:r>
      <w:proofErr w:type="spellEnd"/>
      <w:r w:rsidRPr="008052FD">
        <w:rPr>
          <w:rFonts w:ascii="Constantia" w:hAnsi="Constantia"/>
        </w:rPr>
        <w:t>, K., Marshall, J.C. and Bunn, S.E. (2012).</w:t>
      </w:r>
      <w:proofErr w:type="gramEnd"/>
      <w:r w:rsidRPr="008052FD">
        <w:rPr>
          <w:rFonts w:ascii="Constantia" w:hAnsi="Constantia"/>
        </w:rPr>
        <w:t xml:space="preserve"> </w:t>
      </w:r>
      <w:proofErr w:type="gramStart"/>
      <w:r w:rsidRPr="008052FD">
        <w:rPr>
          <w:rFonts w:ascii="Constantia" w:hAnsi="Constantia"/>
        </w:rPr>
        <w:t>When the river runs dry: human and ecological values of dry riverbeds.</w:t>
      </w:r>
      <w:proofErr w:type="gramEnd"/>
      <w:r w:rsidRPr="008052FD">
        <w:rPr>
          <w:rFonts w:ascii="Constantia" w:hAnsi="Constantia"/>
        </w:rPr>
        <w:t xml:space="preserve"> </w:t>
      </w:r>
      <w:proofErr w:type="gramStart"/>
      <w:r w:rsidRPr="008052FD">
        <w:rPr>
          <w:rFonts w:ascii="Constantia" w:hAnsi="Constantia"/>
          <w:i/>
        </w:rPr>
        <w:t>Frontiers in Ecology and the Environment</w:t>
      </w:r>
      <w:r w:rsidRPr="008052FD">
        <w:rPr>
          <w:rFonts w:ascii="Constantia" w:hAnsi="Constantia"/>
        </w:rPr>
        <w:t>, 10(4), pp.202–209.</w:t>
      </w:r>
      <w:proofErr w:type="gramEnd"/>
    </w:p>
    <w:p w:rsidR="003538E3" w:rsidRPr="008052FD" w:rsidRDefault="0075657A" w:rsidP="009D1F9B">
      <w:pPr>
        <w:spacing w:before="240" w:after="240"/>
        <w:rPr>
          <w:rFonts w:ascii="Constantia" w:hAnsi="Constantia"/>
        </w:rPr>
      </w:pPr>
      <w:proofErr w:type="gramStart"/>
      <w:r w:rsidRPr="008052FD">
        <w:rPr>
          <w:rFonts w:ascii="Constantia" w:hAnsi="Constantia"/>
        </w:rPr>
        <w:t>Stuart, C. and Stuart, M. (2015).</w:t>
      </w:r>
      <w:proofErr w:type="gramEnd"/>
      <w:r w:rsidRPr="008052FD">
        <w:rPr>
          <w:rFonts w:ascii="Constantia" w:hAnsi="Constantia"/>
        </w:rPr>
        <w:t xml:space="preserve"> </w:t>
      </w:r>
      <w:proofErr w:type="gramStart"/>
      <w:r w:rsidRPr="008052FD">
        <w:rPr>
          <w:rFonts w:ascii="Constantia" w:hAnsi="Constantia"/>
          <w:i/>
        </w:rPr>
        <w:t>Stuarts’ field guide to mammals of southern Africa, including Angola, Zambia &amp; Malawi</w:t>
      </w:r>
      <w:r w:rsidRPr="008052FD">
        <w:rPr>
          <w:rFonts w:ascii="Constantia" w:hAnsi="Constantia"/>
        </w:rPr>
        <w:t>.</w:t>
      </w:r>
      <w:proofErr w:type="gramEnd"/>
      <w:r w:rsidRPr="008052FD">
        <w:rPr>
          <w:rFonts w:ascii="Constantia" w:hAnsi="Constantia"/>
        </w:rPr>
        <w:t xml:space="preserve"> 5th ed. Cape Town: </w:t>
      </w:r>
      <w:proofErr w:type="spellStart"/>
      <w:r w:rsidRPr="008052FD">
        <w:rPr>
          <w:rFonts w:ascii="Constantia" w:hAnsi="Constantia"/>
        </w:rPr>
        <w:t>Struik</w:t>
      </w:r>
      <w:proofErr w:type="spellEnd"/>
      <w:r w:rsidRPr="008052FD">
        <w:rPr>
          <w:rFonts w:ascii="Constantia" w:hAnsi="Constantia"/>
        </w:rPr>
        <w:t xml:space="preserve"> Nature.</w:t>
      </w:r>
    </w:p>
    <w:p w:rsidR="003538E3" w:rsidRPr="008052FD" w:rsidRDefault="0075657A" w:rsidP="009D1F9B">
      <w:pPr>
        <w:spacing w:before="240" w:after="240"/>
        <w:rPr>
          <w:rFonts w:ascii="Constantia" w:hAnsi="Constantia"/>
        </w:rPr>
      </w:pPr>
      <w:proofErr w:type="spellStart"/>
      <w:proofErr w:type="gramStart"/>
      <w:r w:rsidRPr="008052FD">
        <w:rPr>
          <w:rFonts w:ascii="Constantia" w:hAnsi="Constantia"/>
        </w:rPr>
        <w:t>Terborgh</w:t>
      </w:r>
      <w:proofErr w:type="spellEnd"/>
      <w:r w:rsidRPr="008052FD">
        <w:rPr>
          <w:rFonts w:ascii="Constantia" w:hAnsi="Constantia"/>
        </w:rPr>
        <w:t xml:space="preserve">, J., </w:t>
      </w:r>
      <w:proofErr w:type="spellStart"/>
      <w:r w:rsidRPr="008052FD">
        <w:rPr>
          <w:rFonts w:ascii="Constantia" w:hAnsi="Constantia"/>
        </w:rPr>
        <w:t>Nuñez-Iturri</w:t>
      </w:r>
      <w:proofErr w:type="spellEnd"/>
      <w:r w:rsidRPr="008052FD">
        <w:rPr>
          <w:rFonts w:ascii="Constantia" w:hAnsi="Constantia"/>
        </w:rPr>
        <w:t xml:space="preserve">, G., Pitman, N.C.A., </w:t>
      </w:r>
      <w:proofErr w:type="spellStart"/>
      <w:r w:rsidRPr="008052FD">
        <w:rPr>
          <w:rFonts w:ascii="Constantia" w:hAnsi="Constantia"/>
        </w:rPr>
        <w:t>Valverde</w:t>
      </w:r>
      <w:proofErr w:type="spellEnd"/>
      <w:r w:rsidRPr="008052FD">
        <w:rPr>
          <w:rFonts w:ascii="Constantia" w:hAnsi="Constantia"/>
        </w:rPr>
        <w:t xml:space="preserve">, F.H.C., Alvarez, P., </w:t>
      </w:r>
      <w:proofErr w:type="spellStart"/>
      <w:r w:rsidRPr="008052FD">
        <w:rPr>
          <w:rFonts w:ascii="Constantia" w:hAnsi="Constantia"/>
        </w:rPr>
        <w:t>Swamy</w:t>
      </w:r>
      <w:proofErr w:type="spellEnd"/>
      <w:r w:rsidRPr="008052FD">
        <w:rPr>
          <w:rFonts w:ascii="Constantia" w:hAnsi="Constantia"/>
        </w:rPr>
        <w:t>, V., Pringle, E.G. and Paine, C.E.T. (2008).</w:t>
      </w:r>
      <w:proofErr w:type="gramEnd"/>
      <w:r w:rsidRPr="008052FD">
        <w:rPr>
          <w:rFonts w:ascii="Constantia" w:hAnsi="Constantia"/>
        </w:rPr>
        <w:t xml:space="preserve"> </w:t>
      </w:r>
      <w:proofErr w:type="gramStart"/>
      <w:r w:rsidRPr="008052FD">
        <w:rPr>
          <w:rFonts w:ascii="Constantia" w:hAnsi="Constantia"/>
        </w:rPr>
        <w:t>Tree Recruitment in an Empty Forest.</w:t>
      </w:r>
      <w:proofErr w:type="gramEnd"/>
      <w:r w:rsidRPr="008052FD">
        <w:rPr>
          <w:rFonts w:ascii="Constantia" w:hAnsi="Constantia"/>
        </w:rPr>
        <w:t xml:space="preserve"> </w:t>
      </w:r>
      <w:proofErr w:type="gramStart"/>
      <w:r w:rsidRPr="008052FD">
        <w:rPr>
          <w:rFonts w:ascii="Constantia" w:hAnsi="Constantia"/>
          <w:i/>
        </w:rPr>
        <w:t>Ecology</w:t>
      </w:r>
      <w:r w:rsidRPr="008052FD">
        <w:rPr>
          <w:rFonts w:ascii="Constantia" w:hAnsi="Constantia"/>
        </w:rPr>
        <w:t>, 89(6), pp.1757–1768.</w:t>
      </w:r>
      <w:proofErr w:type="gramEnd"/>
    </w:p>
    <w:p w:rsidR="003538E3" w:rsidRPr="008052FD" w:rsidRDefault="0075657A" w:rsidP="009D1F9B">
      <w:pPr>
        <w:spacing w:before="240" w:after="240"/>
        <w:rPr>
          <w:rFonts w:ascii="Constantia" w:hAnsi="Constantia"/>
        </w:rPr>
      </w:pPr>
      <w:r w:rsidRPr="008052FD">
        <w:rPr>
          <w:rFonts w:ascii="Constantia" w:hAnsi="Constantia"/>
        </w:rPr>
        <w:lastRenderedPageBreak/>
        <w:t xml:space="preserve">Thompson M.W., </w:t>
      </w:r>
      <w:proofErr w:type="spellStart"/>
      <w:r w:rsidRPr="008052FD">
        <w:rPr>
          <w:rFonts w:ascii="Constantia" w:hAnsi="Constantia"/>
        </w:rPr>
        <w:t>Vlok</w:t>
      </w:r>
      <w:proofErr w:type="spellEnd"/>
      <w:r w:rsidRPr="008052FD">
        <w:rPr>
          <w:rFonts w:ascii="Constantia" w:hAnsi="Constantia"/>
        </w:rPr>
        <w:t xml:space="preserve"> J., Cowling R.M., </w:t>
      </w:r>
      <w:proofErr w:type="spellStart"/>
      <w:r w:rsidRPr="008052FD">
        <w:rPr>
          <w:rFonts w:ascii="Constantia" w:hAnsi="Constantia"/>
        </w:rPr>
        <w:t>Cundill</w:t>
      </w:r>
      <w:proofErr w:type="spellEnd"/>
      <w:r w:rsidRPr="008052FD">
        <w:rPr>
          <w:rFonts w:ascii="Constantia" w:hAnsi="Constantia"/>
        </w:rPr>
        <w:t xml:space="preserve"> S.L. and </w:t>
      </w:r>
      <w:proofErr w:type="spellStart"/>
      <w:r w:rsidRPr="008052FD">
        <w:rPr>
          <w:rFonts w:ascii="Constantia" w:hAnsi="Constantia"/>
        </w:rPr>
        <w:t>Mudau</w:t>
      </w:r>
      <w:proofErr w:type="spellEnd"/>
      <w:r w:rsidRPr="008052FD">
        <w:rPr>
          <w:rFonts w:ascii="Constantia" w:hAnsi="Constantia"/>
        </w:rPr>
        <w:t xml:space="preserve">, N. (2005). </w:t>
      </w:r>
      <w:proofErr w:type="gramStart"/>
      <w:r w:rsidRPr="008052FD">
        <w:rPr>
          <w:rFonts w:ascii="Constantia" w:hAnsi="Constantia"/>
          <w:i/>
        </w:rPr>
        <w:t>A land transformation map for the Little Karoo.</w:t>
      </w:r>
      <w:proofErr w:type="gramEnd"/>
      <w:r w:rsidRPr="008052FD">
        <w:rPr>
          <w:rFonts w:ascii="Constantia" w:hAnsi="Constantia"/>
        </w:rPr>
        <w:t xml:space="preserve"> </w:t>
      </w:r>
      <w:proofErr w:type="gramStart"/>
      <w:r w:rsidRPr="008052FD">
        <w:rPr>
          <w:rFonts w:ascii="Constantia" w:hAnsi="Constantia"/>
        </w:rPr>
        <w:t>Final Report Version 2.</w:t>
      </w:r>
      <w:proofErr w:type="gramEnd"/>
      <w:r w:rsidRPr="008052FD">
        <w:rPr>
          <w:rFonts w:ascii="Constantia" w:hAnsi="Constantia"/>
        </w:rPr>
        <w:t xml:space="preserve"> Critical Ecosystems Protection Fund, CAPE, Cape Town.</w:t>
      </w:r>
    </w:p>
    <w:p w:rsidR="003538E3" w:rsidRPr="008052FD" w:rsidRDefault="0075657A" w:rsidP="009D1F9B">
      <w:pPr>
        <w:spacing w:before="240" w:after="240"/>
        <w:rPr>
          <w:rFonts w:ascii="Constantia" w:hAnsi="Constantia"/>
        </w:rPr>
      </w:pPr>
      <w:r w:rsidRPr="008052FD">
        <w:rPr>
          <w:rFonts w:ascii="Constantia" w:hAnsi="Constantia"/>
        </w:rPr>
        <w:t xml:space="preserve">Thorn, M., Scott, D.M., Green, M., Bateman, P.W. and Cameron, E.Z. (2009). </w:t>
      </w:r>
      <w:proofErr w:type="gramStart"/>
      <w:r w:rsidRPr="008052FD">
        <w:rPr>
          <w:rFonts w:ascii="Constantia" w:hAnsi="Constantia"/>
        </w:rPr>
        <w:t xml:space="preserve">Estimating Brown </w:t>
      </w:r>
      <w:proofErr w:type="spellStart"/>
      <w:r w:rsidRPr="008052FD">
        <w:rPr>
          <w:rFonts w:ascii="Constantia" w:hAnsi="Constantia"/>
        </w:rPr>
        <w:t>Hyaena</w:t>
      </w:r>
      <w:proofErr w:type="spellEnd"/>
      <w:r w:rsidRPr="008052FD">
        <w:rPr>
          <w:rFonts w:ascii="Constantia" w:hAnsi="Constantia"/>
        </w:rPr>
        <w:t xml:space="preserve"> Occupancy Using Baited Camera Traps.</w:t>
      </w:r>
      <w:proofErr w:type="gramEnd"/>
      <w:r w:rsidRPr="008052FD">
        <w:rPr>
          <w:rFonts w:ascii="Constantia" w:hAnsi="Constantia"/>
        </w:rPr>
        <w:t xml:space="preserve"> </w:t>
      </w:r>
      <w:proofErr w:type="gramStart"/>
      <w:r w:rsidRPr="008052FD">
        <w:rPr>
          <w:rFonts w:ascii="Constantia" w:hAnsi="Constantia"/>
          <w:i/>
        </w:rPr>
        <w:t>South African Journal of Wildlife Research</w:t>
      </w:r>
      <w:r w:rsidRPr="008052FD">
        <w:rPr>
          <w:rFonts w:ascii="Constantia" w:hAnsi="Constantia"/>
        </w:rPr>
        <w:t>, 39(1), pp.1–10.</w:t>
      </w:r>
      <w:proofErr w:type="gramEnd"/>
    </w:p>
    <w:p w:rsidR="003538E3" w:rsidRPr="008052FD" w:rsidRDefault="0075657A" w:rsidP="009D1F9B">
      <w:pPr>
        <w:spacing w:before="240" w:after="240"/>
        <w:rPr>
          <w:rFonts w:ascii="Constantia" w:hAnsi="Constantia"/>
        </w:rPr>
      </w:pPr>
      <w:proofErr w:type="spellStart"/>
      <w:proofErr w:type="gramStart"/>
      <w:r w:rsidRPr="008052FD">
        <w:rPr>
          <w:rFonts w:ascii="Constantia" w:hAnsi="Constantia"/>
        </w:rPr>
        <w:t>Tobler</w:t>
      </w:r>
      <w:proofErr w:type="spellEnd"/>
      <w:r w:rsidRPr="008052FD">
        <w:rPr>
          <w:rFonts w:ascii="Constantia" w:hAnsi="Constantia"/>
        </w:rPr>
        <w:t>, M.W., Carrillo-</w:t>
      </w:r>
      <w:proofErr w:type="spellStart"/>
      <w:r w:rsidRPr="008052FD">
        <w:rPr>
          <w:rFonts w:ascii="Constantia" w:hAnsi="Constantia"/>
        </w:rPr>
        <w:t>Percastegui</w:t>
      </w:r>
      <w:proofErr w:type="spellEnd"/>
      <w:r w:rsidRPr="008052FD">
        <w:rPr>
          <w:rFonts w:ascii="Constantia" w:hAnsi="Constantia"/>
        </w:rPr>
        <w:t xml:space="preserve">, S.E., </w:t>
      </w:r>
      <w:proofErr w:type="spellStart"/>
      <w:r w:rsidRPr="008052FD">
        <w:rPr>
          <w:rFonts w:ascii="Constantia" w:hAnsi="Constantia"/>
        </w:rPr>
        <w:t>Leite</w:t>
      </w:r>
      <w:proofErr w:type="spellEnd"/>
      <w:r w:rsidRPr="008052FD">
        <w:rPr>
          <w:rFonts w:ascii="Constantia" w:hAnsi="Constantia"/>
        </w:rPr>
        <w:t xml:space="preserve"> Pitman, R., Mares, R. and Powell, G. (2008).</w:t>
      </w:r>
      <w:proofErr w:type="gramEnd"/>
      <w:r w:rsidRPr="008052FD">
        <w:rPr>
          <w:rFonts w:ascii="Constantia" w:hAnsi="Constantia"/>
        </w:rPr>
        <w:t xml:space="preserve"> An evaluation of camera traps for inventorying large- and medium-sized terrestrial rainforest mammals. </w:t>
      </w:r>
      <w:proofErr w:type="gramStart"/>
      <w:r w:rsidRPr="008052FD">
        <w:rPr>
          <w:rFonts w:ascii="Constantia" w:hAnsi="Constantia"/>
          <w:i/>
        </w:rPr>
        <w:t>Animal Conservation</w:t>
      </w:r>
      <w:r w:rsidRPr="008052FD">
        <w:rPr>
          <w:rFonts w:ascii="Constantia" w:hAnsi="Constantia"/>
        </w:rPr>
        <w:t>, 11(3), pp.169–178.</w:t>
      </w:r>
      <w:proofErr w:type="gramEnd"/>
    </w:p>
    <w:p w:rsidR="003538E3" w:rsidRPr="008052FD" w:rsidRDefault="0075657A" w:rsidP="009D1F9B">
      <w:pPr>
        <w:spacing w:before="240" w:after="240"/>
        <w:rPr>
          <w:rFonts w:ascii="Constantia" w:hAnsi="Constantia"/>
        </w:rPr>
      </w:pPr>
      <w:proofErr w:type="spellStart"/>
      <w:proofErr w:type="gramStart"/>
      <w:r w:rsidRPr="008052FD">
        <w:rPr>
          <w:rFonts w:ascii="Constantia" w:hAnsi="Constantia"/>
        </w:rPr>
        <w:t>Tobler</w:t>
      </w:r>
      <w:proofErr w:type="spellEnd"/>
      <w:r w:rsidRPr="008052FD">
        <w:rPr>
          <w:rFonts w:ascii="Constantia" w:hAnsi="Constantia"/>
        </w:rPr>
        <w:t xml:space="preserve">, M.W., </w:t>
      </w:r>
      <w:proofErr w:type="spellStart"/>
      <w:r w:rsidRPr="008052FD">
        <w:rPr>
          <w:rFonts w:ascii="Constantia" w:hAnsi="Constantia"/>
        </w:rPr>
        <w:t>Zúñiga</w:t>
      </w:r>
      <w:proofErr w:type="spellEnd"/>
      <w:r w:rsidRPr="008052FD">
        <w:rPr>
          <w:rFonts w:ascii="Constantia" w:hAnsi="Constantia"/>
        </w:rPr>
        <w:t xml:space="preserve"> Hartley, A., Carrillo-</w:t>
      </w:r>
      <w:proofErr w:type="spellStart"/>
      <w:r w:rsidRPr="008052FD">
        <w:rPr>
          <w:rFonts w:ascii="Constantia" w:hAnsi="Constantia"/>
        </w:rPr>
        <w:t>Percastegui</w:t>
      </w:r>
      <w:proofErr w:type="spellEnd"/>
      <w:r w:rsidRPr="008052FD">
        <w:rPr>
          <w:rFonts w:ascii="Constantia" w:hAnsi="Constantia"/>
        </w:rPr>
        <w:t>, S.E. and Powell, G.V.N. (2015).</w:t>
      </w:r>
      <w:proofErr w:type="gramEnd"/>
      <w:r w:rsidRPr="008052FD">
        <w:rPr>
          <w:rFonts w:ascii="Constantia" w:hAnsi="Constantia"/>
        </w:rPr>
        <w:t xml:space="preserve"> Spatiotemporal hierarchical modelling of species richness and occupancy using camera trap data. </w:t>
      </w:r>
      <w:proofErr w:type="gramStart"/>
      <w:r w:rsidRPr="008052FD">
        <w:rPr>
          <w:rFonts w:ascii="Constantia" w:hAnsi="Constantia"/>
          <w:i/>
        </w:rPr>
        <w:t>Journal of Applied Ecology</w:t>
      </w:r>
      <w:r w:rsidRPr="008052FD">
        <w:rPr>
          <w:rFonts w:ascii="Constantia" w:hAnsi="Constantia"/>
        </w:rPr>
        <w:t>, 52(2), pp.413–421.</w:t>
      </w:r>
      <w:proofErr w:type="gramEnd"/>
    </w:p>
    <w:p w:rsidR="003538E3" w:rsidRPr="008052FD" w:rsidRDefault="0075657A" w:rsidP="009D1F9B">
      <w:pPr>
        <w:spacing w:before="240" w:after="240"/>
        <w:rPr>
          <w:rFonts w:ascii="Constantia" w:hAnsi="Constantia"/>
        </w:rPr>
      </w:pPr>
      <w:proofErr w:type="spellStart"/>
      <w:proofErr w:type="gramStart"/>
      <w:r w:rsidRPr="008052FD">
        <w:rPr>
          <w:rFonts w:ascii="Constantia" w:hAnsi="Constantia"/>
        </w:rPr>
        <w:t>Uys</w:t>
      </w:r>
      <w:proofErr w:type="spellEnd"/>
      <w:r w:rsidRPr="008052FD">
        <w:rPr>
          <w:rFonts w:ascii="Constantia" w:hAnsi="Constantia"/>
        </w:rPr>
        <w:t>, M.C. and O’Keeffe, J.H. (1997).</w:t>
      </w:r>
      <w:proofErr w:type="gramEnd"/>
      <w:r w:rsidRPr="008052FD">
        <w:rPr>
          <w:rFonts w:ascii="Constantia" w:hAnsi="Constantia"/>
        </w:rPr>
        <w:t xml:space="preserve"> Simple Words and Fuzzy Zones: Early Directions for Temporary River Research in South Africa. </w:t>
      </w:r>
      <w:proofErr w:type="gramStart"/>
      <w:r w:rsidRPr="008052FD">
        <w:rPr>
          <w:rFonts w:ascii="Constantia" w:hAnsi="Constantia"/>
          <w:i/>
        </w:rPr>
        <w:t>Environmental Management</w:t>
      </w:r>
      <w:r w:rsidRPr="008052FD">
        <w:rPr>
          <w:rFonts w:ascii="Constantia" w:hAnsi="Constantia"/>
        </w:rPr>
        <w:t>, [online] 21(4), pp.517–531.</w:t>
      </w:r>
      <w:proofErr w:type="gramEnd"/>
      <w:r w:rsidRPr="008052FD">
        <w:rPr>
          <w:rFonts w:ascii="Constantia" w:hAnsi="Constantia"/>
        </w:rPr>
        <w:t xml:space="preserve"> Available at: https://link.springer.com/article/10.1007/s002679900047 [Accessed 13 Apr. 2019].</w:t>
      </w:r>
    </w:p>
    <w:p w:rsidR="003538E3" w:rsidRPr="008052FD" w:rsidRDefault="0075657A" w:rsidP="009D1F9B">
      <w:pPr>
        <w:spacing w:before="240" w:after="240"/>
        <w:rPr>
          <w:rFonts w:ascii="Constantia" w:hAnsi="Constantia"/>
          <w:b/>
          <w:sz w:val="36"/>
          <w:szCs w:val="36"/>
        </w:rPr>
      </w:pPr>
      <w:r w:rsidRPr="008052FD">
        <w:rPr>
          <w:rFonts w:ascii="Constantia" w:hAnsi="Constantia"/>
        </w:rPr>
        <w:t xml:space="preserve">Williams, D.D. (2005). </w:t>
      </w:r>
      <w:proofErr w:type="gramStart"/>
      <w:r w:rsidRPr="008052FD">
        <w:rPr>
          <w:rFonts w:ascii="Constantia" w:hAnsi="Constantia"/>
        </w:rPr>
        <w:t>The biology of temporary waters.</w:t>
      </w:r>
      <w:proofErr w:type="gramEnd"/>
      <w:r w:rsidRPr="008052FD">
        <w:rPr>
          <w:rFonts w:ascii="Constantia" w:hAnsi="Constantia"/>
        </w:rPr>
        <w:t xml:space="preserve"> Oxford: Oxford University Press.</w:t>
      </w:r>
    </w:p>
    <w:p w:rsidR="003538E3" w:rsidRPr="008052FD" w:rsidRDefault="003538E3" w:rsidP="009D1F9B">
      <w:pPr>
        <w:rPr>
          <w:rFonts w:ascii="Constantia" w:hAnsi="Constantia"/>
        </w:rPr>
      </w:pPr>
    </w:p>
    <w:sectPr w:rsidR="003538E3" w:rsidRPr="008052FD" w:rsidSect="00064F33">
      <w:footerReference w:type="first" r:id="rId25"/>
      <w:pgSz w:w="12240" w:h="15840"/>
      <w:pgMar w:top="1440" w:right="1440" w:bottom="1440" w:left="1440" w:header="720" w:footer="720" w:gutter="0"/>
      <w:pgNumType w:start="23"/>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AYESHA SIDDEEQA HARGEY" w:date="2019-11-14T09:43:00Z" w:initials="">
    <w:p w:rsidR="00566CA2" w:rsidRDefault="00566CA2">
      <w:pPr>
        <w:widowControl w:val="0"/>
        <w:pBdr>
          <w:top w:val="nil"/>
          <w:left w:val="nil"/>
          <w:bottom w:val="nil"/>
          <w:right w:val="nil"/>
          <w:between w:val="nil"/>
        </w:pBdr>
        <w:spacing w:after="0" w:line="240" w:lineRule="auto"/>
        <w:rPr>
          <w:rFonts w:ascii="Arial" w:eastAsia="Arial" w:hAnsi="Arial" w:cs="Arial"/>
          <w:color w:val="000000"/>
          <w:sz w:val="22"/>
          <w:szCs w:val="22"/>
        </w:rPr>
      </w:pPr>
      <w:proofErr w:type="gramStart"/>
      <w:r>
        <w:rPr>
          <w:rFonts w:ascii="Arial" w:eastAsia="Arial" w:hAnsi="Arial" w:cs="Arial"/>
          <w:color w:val="000000"/>
          <w:sz w:val="22"/>
          <w:szCs w:val="22"/>
        </w:rPr>
        <w:t>all</w:t>
      </w:r>
      <w:proofErr w:type="gramEnd"/>
      <w:r>
        <w:rPr>
          <w:rFonts w:ascii="Arial" w:eastAsia="Arial" w:hAnsi="Arial" w:cs="Arial"/>
          <w:color w:val="000000"/>
          <w:sz w:val="22"/>
          <w:szCs w:val="22"/>
        </w:rPr>
        <w:t xml:space="preserve"> in-text refs are fine, </w:t>
      </w:r>
      <w:proofErr w:type="spellStart"/>
      <w:r>
        <w:rPr>
          <w:rFonts w:ascii="Arial" w:eastAsia="Arial" w:hAnsi="Arial" w:cs="Arial"/>
          <w:color w:val="000000"/>
          <w:sz w:val="22"/>
          <w:szCs w:val="22"/>
        </w:rPr>
        <w:t>gonna</w:t>
      </w:r>
      <w:proofErr w:type="spellEnd"/>
      <w:r>
        <w:rPr>
          <w:rFonts w:ascii="Arial" w:eastAsia="Arial" w:hAnsi="Arial" w:cs="Arial"/>
          <w:color w:val="000000"/>
          <w:sz w:val="22"/>
          <w:szCs w:val="22"/>
        </w:rPr>
        <w:t xml:space="preserve"> go through the list now</w:t>
      </w:r>
    </w:p>
  </w:comment>
  <w:comment w:id="2" w:author="AYESHA SIDDEEQA HARGEY" w:date="2019-11-14T11:13:00Z" w:initials="">
    <w:p w:rsidR="00566CA2" w:rsidRDefault="00566CA2">
      <w:pPr>
        <w:widowControl w:val="0"/>
        <w:pBdr>
          <w:top w:val="nil"/>
          <w:left w:val="nil"/>
          <w:bottom w:val="nil"/>
          <w:right w:val="nil"/>
          <w:between w:val="nil"/>
        </w:pBdr>
        <w:spacing w:after="0" w:line="240" w:lineRule="auto"/>
        <w:rPr>
          <w:rFonts w:ascii="Arial" w:eastAsia="Arial" w:hAnsi="Arial" w:cs="Arial"/>
          <w:color w:val="000000"/>
          <w:sz w:val="22"/>
          <w:szCs w:val="22"/>
        </w:rPr>
      </w:pPr>
      <w:proofErr w:type="gramStart"/>
      <w:r>
        <w:rPr>
          <w:rFonts w:ascii="Arial" w:eastAsia="Arial" w:hAnsi="Arial" w:cs="Arial"/>
          <w:color w:val="000000"/>
          <w:sz w:val="22"/>
          <w:szCs w:val="22"/>
        </w:rPr>
        <w:t>all</w:t>
      </w:r>
      <w:proofErr w:type="gramEnd"/>
      <w:r>
        <w:rPr>
          <w:rFonts w:ascii="Arial" w:eastAsia="Arial" w:hAnsi="Arial" w:cs="Arial"/>
          <w:color w:val="000000"/>
          <w:sz w:val="22"/>
          <w:szCs w:val="22"/>
        </w:rPr>
        <w:t xml:space="preserve"> refs are done, placeholder acknowledgement is in, all is left is abstract</w:t>
      </w:r>
    </w:p>
  </w:comment>
  <w:comment w:id="16" w:author="AYESHA SIDDEEQA HARGEY" w:date="2019-11-15T19:58:00Z" w:initials="">
    <w:p w:rsidR="00566CA2" w:rsidRDefault="00566CA2">
      <w:pPr>
        <w:widowControl w:val="0"/>
        <w:pBdr>
          <w:top w:val="nil"/>
          <w:left w:val="nil"/>
          <w:bottom w:val="nil"/>
          <w:right w:val="nil"/>
          <w:between w:val="nil"/>
        </w:pBdr>
        <w:spacing w:after="0" w:line="240" w:lineRule="auto"/>
        <w:rPr>
          <w:rFonts w:ascii="Arial" w:eastAsia="Arial" w:hAnsi="Arial" w:cs="Arial"/>
          <w:color w:val="000000"/>
          <w:sz w:val="22"/>
          <w:szCs w:val="22"/>
        </w:rPr>
      </w:pPr>
      <w:proofErr w:type="gramStart"/>
      <w:r>
        <w:rPr>
          <w:rFonts w:ascii="Arial" w:eastAsia="Arial" w:hAnsi="Arial" w:cs="Arial"/>
          <w:color w:val="000000"/>
          <w:sz w:val="22"/>
          <w:szCs w:val="22"/>
        </w:rPr>
        <w:t>make</w:t>
      </w:r>
      <w:proofErr w:type="gramEnd"/>
      <w:r>
        <w:rPr>
          <w:rFonts w:ascii="Arial" w:eastAsia="Arial" w:hAnsi="Arial" w:cs="Arial"/>
          <w:color w:val="000000"/>
          <w:sz w:val="22"/>
          <w:szCs w:val="22"/>
        </w:rPr>
        <w:t xml:space="preserve"> landscape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2C63" w:rsidRDefault="00F52C63">
      <w:pPr>
        <w:spacing w:after="0" w:line="240" w:lineRule="auto"/>
      </w:pPr>
      <w:r>
        <w:separator/>
      </w:r>
    </w:p>
  </w:endnote>
  <w:endnote w:type="continuationSeparator" w:id="0">
    <w:p w:rsidR="00F52C63" w:rsidRDefault="00F52C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CA2" w:rsidRDefault="00566CA2">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1305F">
      <w:rPr>
        <w:noProof/>
        <w:color w:val="000000"/>
      </w:rPr>
      <w:t>2</w:t>
    </w:r>
    <w:r>
      <w:rPr>
        <w:color w:val="00000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8840492"/>
      <w:docPartObj>
        <w:docPartGallery w:val="Page Numbers (Bottom of Page)"/>
        <w:docPartUnique/>
      </w:docPartObj>
    </w:sdtPr>
    <w:sdtEndPr>
      <w:rPr>
        <w:noProof/>
      </w:rPr>
    </w:sdtEndPr>
    <w:sdtContent>
      <w:p w:rsidR="00566CA2" w:rsidRDefault="00566CA2">
        <w:pPr>
          <w:pStyle w:val="Footer"/>
          <w:jc w:val="center"/>
        </w:pPr>
        <w:r>
          <w:t>22</w:t>
        </w:r>
      </w:p>
    </w:sdtContent>
  </w:sdt>
  <w:p w:rsidR="00566CA2" w:rsidRDefault="00566CA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3949702"/>
      <w:docPartObj>
        <w:docPartGallery w:val="Page Numbers (Bottom of Page)"/>
        <w:docPartUnique/>
      </w:docPartObj>
    </w:sdtPr>
    <w:sdtEndPr>
      <w:rPr>
        <w:noProof/>
      </w:rPr>
    </w:sdtEndPr>
    <w:sdtContent>
      <w:p w:rsidR="00566CA2" w:rsidRDefault="00566CA2">
        <w:pPr>
          <w:pStyle w:val="Footer"/>
          <w:jc w:val="center"/>
        </w:pPr>
        <w:r>
          <w:t>23</w:t>
        </w:r>
      </w:p>
    </w:sdtContent>
  </w:sdt>
  <w:p w:rsidR="00566CA2" w:rsidRDefault="00566CA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2C63" w:rsidRDefault="00F52C63">
      <w:pPr>
        <w:spacing w:after="0" w:line="240" w:lineRule="auto"/>
      </w:pPr>
      <w:r>
        <w:separator/>
      </w:r>
    </w:p>
  </w:footnote>
  <w:footnote w:type="continuationSeparator" w:id="0">
    <w:p w:rsidR="00F52C63" w:rsidRDefault="00F52C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EC19F5"/>
    <w:multiLevelType w:val="hybridMultilevel"/>
    <w:tmpl w:val="E05A6898"/>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3538E3"/>
    <w:rsid w:val="000115FB"/>
    <w:rsid w:val="000433A5"/>
    <w:rsid w:val="00061645"/>
    <w:rsid w:val="00064F33"/>
    <w:rsid w:val="00076C5A"/>
    <w:rsid w:val="000A41A6"/>
    <w:rsid w:val="000D0C71"/>
    <w:rsid w:val="00153936"/>
    <w:rsid w:val="00161910"/>
    <w:rsid w:val="002A4685"/>
    <w:rsid w:val="002D69B9"/>
    <w:rsid w:val="002F3632"/>
    <w:rsid w:val="00302F9D"/>
    <w:rsid w:val="0030406C"/>
    <w:rsid w:val="00315443"/>
    <w:rsid w:val="00350445"/>
    <w:rsid w:val="003538E3"/>
    <w:rsid w:val="00355B3A"/>
    <w:rsid w:val="0037227F"/>
    <w:rsid w:val="0038070F"/>
    <w:rsid w:val="003C2650"/>
    <w:rsid w:val="003F74B9"/>
    <w:rsid w:val="004334E4"/>
    <w:rsid w:val="00461B04"/>
    <w:rsid w:val="00496DE0"/>
    <w:rsid w:val="004D2433"/>
    <w:rsid w:val="004E54EE"/>
    <w:rsid w:val="005469CD"/>
    <w:rsid w:val="00557CBF"/>
    <w:rsid w:val="00566CA2"/>
    <w:rsid w:val="00576F26"/>
    <w:rsid w:val="00597648"/>
    <w:rsid w:val="005C1A77"/>
    <w:rsid w:val="005C659B"/>
    <w:rsid w:val="005E2877"/>
    <w:rsid w:val="0061305F"/>
    <w:rsid w:val="00627CB4"/>
    <w:rsid w:val="006360F0"/>
    <w:rsid w:val="0066367B"/>
    <w:rsid w:val="0067353B"/>
    <w:rsid w:val="00681C06"/>
    <w:rsid w:val="006C4144"/>
    <w:rsid w:val="006E2173"/>
    <w:rsid w:val="00715D74"/>
    <w:rsid w:val="00732E81"/>
    <w:rsid w:val="00740D2B"/>
    <w:rsid w:val="0074367D"/>
    <w:rsid w:val="0075657A"/>
    <w:rsid w:val="007A4865"/>
    <w:rsid w:val="007B7295"/>
    <w:rsid w:val="007D3CF3"/>
    <w:rsid w:val="008052FD"/>
    <w:rsid w:val="008365FC"/>
    <w:rsid w:val="008475AA"/>
    <w:rsid w:val="00885404"/>
    <w:rsid w:val="0089341F"/>
    <w:rsid w:val="008B6A82"/>
    <w:rsid w:val="008D7F0D"/>
    <w:rsid w:val="008E4884"/>
    <w:rsid w:val="00912B66"/>
    <w:rsid w:val="009302AE"/>
    <w:rsid w:val="00941902"/>
    <w:rsid w:val="009677D2"/>
    <w:rsid w:val="0099497E"/>
    <w:rsid w:val="009C74DC"/>
    <w:rsid w:val="009D1F9B"/>
    <w:rsid w:val="009F7B42"/>
    <w:rsid w:val="00A35158"/>
    <w:rsid w:val="00A629DC"/>
    <w:rsid w:val="00A7401C"/>
    <w:rsid w:val="00A76B6D"/>
    <w:rsid w:val="00A9457E"/>
    <w:rsid w:val="00AA651D"/>
    <w:rsid w:val="00AA6CEA"/>
    <w:rsid w:val="00AB0AEC"/>
    <w:rsid w:val="00AD6A99"/>
    <w:rsid w:val="00B1246F"/>
    <w:rsid w:val="00B24067"/>
    <w:rsid w:val="00B62D83"/>
    <w:rsid w:val="00B67540"/>
    <w:rsid w:val="00B74225"/>
    <w:rsid w:val="00C04CC9"/>
    <w:rsid w:val="00C32976"/>
    <w:rsid w:val="00C422BF"/>
    <w:rsid w:val="00CC1463"/>
    <w:rsid w:val="00CE77F8"/>
    <w:rsid w:val="00D019EE"/>
    <w:rsid w:val="00D06D0A"/>
    <w:rsid w:val="00D4301E"/>
    <w:rsid w:val="00D618EE"/>
    <w:rsid w:val="00D6486B"/>
    <w:rsid w:val="00D80B13"/>
    <w:rsid w:val="00DA5DC2"/>
    <w:rsid w:val="00DA7C73"/>
    <w:rsid w:val="00E01AC5"/>
    <w:rsid w:val="00E40680"/>
    <w:rsid w:val="00E551CB"/>
    <w:rsid w:val="00EC2E6E"/>
    <w:rsid w:val="00EC49EF"/>
    <w:rsid w:val="00F33FA6"/>
    <w:rsid w:val="00F52C63"/>
    <w:rsid w:val="00FF1C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4"/>
        <w:szCs w:val="24"/>
        <w:lang w:val="en-ZA"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jc w:val="center"/>
      <w:outlineLvl w:val="0"/>
    </w:pPr>
    <w:rPr>
      <w:b/>
      <w:sz w:val="36"/>
      <w:szCs w:val="36"/>
    </w:rPr>
  </w:style>
  <w:style w:type="paragraph" w:styleId="Heading2">
    <w:name w:val="heading 2"/>
    <w:basedOn w:val="Normal"/>
    <w:next w:val="Normal"/>
    <w:uiPriority w:val="9"/>
    <w:qFormat/>
    <w:pPr>
      <w:keepNext/>
      <w:keepLines/>
      <w:jc w:val="center"/>
      <w:outlineLvl w:val="1"/>
    </w:pPr>
    <w:rPr>
      <w:u w:val="single"/>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jc w:val="center"/>
    </w:pPr>
    <w:rPr>
      <w:rFonts w:ascii="Cambria" w:eastAsia="Cambria" w:hAnsi="Cambria" w:cs="Cambria"/>
      <w:b/>
      <w:sz w:val="48"/>
      <w:szCs w:val="48"/>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04C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4CC9"/>
    <w:rPr>
      <w:rFonts w:ascii="Tahoma" w:hAnsi="Tahoma" w:cs="Tahoma"/>
      <w:sz w:val="16"/>
      <w:szCs w:val="16"/>
    </w:rPr>
  </w:style>
  <w:style w:type="paragraph" w:styleId="Header">
    <w:name w:val="header"/>
    <w:basedOn w:val="Normal"/>
    <w:link w:val="HeaderChar"/>
    <w:uiPriority w:val="99"/>
    <w:unhideWhenUsed/>
    <w:rsid w:val="00F33F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3FA6"/>
  </w:style>
  <w:style w:type="paragraph" w:styleId="Footer">
    <w:name w:val="footer"/>
    <w:basedOn w:val="Normal"/>
    <w:link w:val="FooterChar"/>
    <w:uiPriority w:val="99"/>
    <w:unhideWhenUsed/>
    <w:rsid w:val="00F33F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3FA6"/>
  </w:style>
  <w:style w:type="paragraph" w:styleId="TOC1">
    <w:name w:val="toc 1"/>
    <w:basedOn w:val="Normal"/>
    <w:next w:val="Normal"/>
    <w:autoRedefine/>
    <w:uiPriority w:val="39"/>
    <w:unhideWhenUsed/>
    <w:rsid w:val="009D1F9B"/>
    <w:pPr>
      <w:spacing w:after="100"/>
    </w:pPr>
  </w:style>
  <w:style w:type="paragraph" w:styleId="TOC2">
    <w:name w:val="toc 2"/>
    <w:basedOn w:val="Normal"/>
    <w:next w:val="Normal"/>
    <w:autoRedefine/>
    <w:uiPriority w:val="39"/>
    <w:unhideWhenUsed/>
    <w:rsid w:val="009D1F9B"/>
    <w:pPr>
      <w:spacing w:after="100"/>
      <w:ind w:left="240"/>
    </w:pPr>
  </w:style>
  <w:style w:type="character" w:styleId="Hyperlink">
    <w:name w:val="Hyperlink"/>
    <w:basedOn w:val="DefaultParagraphFont"/>
    <w:uiPriority w:val="99"/>
    <w:unhideWhenUsed/>
    <w:rsid w:val="009D1F9B"/>
    <w:rPr>
      <w:color w:val="0080FF" w:themeColor="hyperlink"/>
      <w:u w:val="single"/>
    </w:rPr>
  </w:style>
  <w:style w:type="paragraph" w:styleId="HTMLPreformatted">
    <w:name w:val="HTML Preformatted"/>
    <w:basedOn w:val="Normal"/>
    <w:link w:val="HTMLPreformattedChar"/>
    <w:uiPriority w:val="99"/>
    <w:semiHidden/>
    <w:unhideWhenUsed/>
    <w:rsid w:val="00DA5DC2"/>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DA5DC2"/>
    <w:rPr>
      <w:rFonts w:ascii="Consolas" w:hAnsi="Consolas" w:cs="Consolas"/>
      <w:sz w:val="20"/>
      <w:szCs w:val="20"/>
    </w:rPr>
  </w:style>
  <w:style w:type="paragraph" w:styleId="ListParagraph">
    <w:name w:val="List Paragraph"/>
    <w:basedOn w:val="Normal"/>
    <w:uiPriority w:val="34"/>
    <w:qFormat/>
    <w:rsid w:val="00566CA2"/>
    <w:pPr>
      <w:ind w:left="720"/>
      <w:contextualSpacing/>
    </w:pPr>
    <w:rPr>
      <w:lang w:eastAsia="en-Z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4"/>
        <w:szCs w:val="24"/>
        <w:lang w:val="en-ZA"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jc w:val="center"/>
      <w:outlineLvl w:val="0"/>
    </w:pPr>
    <w:rPr>
      <w:b/>
      <w:sz w:val="36"/>
      <w:szCs w:val="36"/>
    </w:rPr>
  </w:style>
  <w:style w:type="paragraph" w:styleId="Heading2">
    <w:name w:val="heading 2"/>
    <w:basedOn w:val="Normal"/>
    <w:next w:val="Normal"/>
    <w:uiPriority w:val="9"/>
    <w:qFormat/>
    <w:pPr>
      <w:keepNext/>
      <w:keepLines/>
      <w:jc w:val="center"/>
      <w:outlineLvl w:val="1"/>
    </w:pPr>
    <w:rPr>
      <w:u w:val="single"/>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jc w:val="center"/>
    </w:pPr>
    <w:rPr>
      <w:rFonts w:ascii="Cambria" w:eastAsia="Cambria" w:hAnsi="Cambria" w:cs="Cambria"/>
      <w:b/>
      <w:sz w:val="48"/>
      <w:szCs w:val="48"/>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04C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4CC9"/>
    <w:rPr>
      <w:rFonts w:ascii="Tahoma" w:hAnsi="Tahoma" w:cs="Tahoma"/>
      <w:sz w:val="16"/>
      <w:szCs w:val="16"/>
    </w:rPr>
  </w:style>
  <w:style w:type="paragraph" w:styleId="Header">
    <w:name w:val="header"/>
    <w:basedOn w:val="Normal"/>
    <w:link w:val="HeaderChar"/>
    <w:uiPriority w:val="99"/>
    <w:unhideWhenUsed/>
    <w:rsid w:val="00F33F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3FA6"/>
  </w:style>
  <w:style w:type="paragraph" w:styleId="Footer">
    <w:name w:val="footer"/>
    <w:basedOn w:val="Normal"/>
    <w:link w:val="FooterChar"/>
    <w:uiPriority w:val="99"/>
    <w:unhideWhenUsed/>
    <w:rsid w:val="00F33F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3FA6"/>
  </w:style>
  <w:style w:type="paragraph" w:styleId="TOC1">
    <w:name w:val="toc 1"/>
    <w:basedOn w:val="Normal"/>
    <w:next w:val="Normal"/>
    <w:autoRedefine/>
    <w:uiPriority w:val="39"/>
    <w:unhideWhenUsed/>
    <w:rsid w:val="009D1F9B"/>
    <w:pPr>
      <w:spacing w:after="100"/>
    </w:pPr>
  </w:style>
  <w:style w:type="paragraph" w:styleId="TOC2">
    <w:name w:val="toc 2"/>
    <w:basedOn w:val="Normal"/>
    <w:next w:val="Normal"/>
    <w:autoRedefine/>
    <w:uiPriority w:val="39"/>
    <w:unhideWhenUsed/>
    <w:rsid w:val="009D1F9B"/>
    <w:pPr>
      <w:spacing w:after="100"/>
      <w:ind w:left="240"/>
    </w:pPr>
  </w:style>
  <w:style w:type="character" w:styleId="Hyperlink">
    <w:name w:val="Hyperlink"/>
    <w:basedOn w:val="DefaultParagraphFont"/>
    <w:uiPriority w:val="99"/>
    <w:unhideWhenUsed/>
    <w:rsid w:val="009D1F9B"/>
    <w:rPr>
      <w:color w:val="0080FF" w:themeColor="hyperlink"/>
      <w:u w:val="single"/>
    </w:rPr>
  </w:style>
  <w:style w:type="paragraph" w:styleId="HTMLPreformatted">
    <w:name w:val="HTML Preformatted"/>
    <w:basedOn w:val="Normal"/>
    <w:link w:val="HTMLPreformattedChar"/>
    <w:uiPriority w:val="99"/>
    <w:semiHidden/>
    <w:unhideWhenUsed/>
    <w:rsid w:val="00DA5DC2"/>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DA5DC2"/>
    <w:rPr>
      <w:rFonts w:ascii="Consolas" w:hAnsi="Consolas" w:cs="Consolas"/>
      <w:sz w:val="20"/>
      <w:szCs w:val="20"/>
    </w:rPr>
  </w:style>
  <w:style w:type="paragraph" w:styleId="ListParagraph">
    <w:name w:val="List Paragraph"/>
    <w:basedOn w:val="Normal"/>
    <w:uiPriority w:val="34"/>
    <w:qFormat/>
    <w:rsid w:val="00566CA2"/>
    <w:pPr>
      <w:ind w:left="720"/>
      <w:contextualSpacing/>
    </w:pPr>
    <w:rPr>
      <w:lang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230844">
      <w:bodyDiv w:val="1"/>
      <w:marLeft w:val="0"/>
      <w:marRight w:val="0"/>
      <w:marTop w:val="0"/>
      <w:marBottom w:val="0"/>
      <w:divBdr>
        <w:top w:val="none" w:sz="0" w:space="0" w:color="auto"/>
        <w:left w:val="none" w:sz="0" w:space="0" w:color="auto"/>
        <w:bottom w:val="none" w:sz="0" w:space="0" w:color="auto"/>
        <w:right w:val="none" w:sz="0" w:space="0" w:color="auto"/>
      </w:divBdr>
    </w:div>
    <w:div w:id="329218421">
      <w:bodyDiv w:val="1"/>
      <w:marLeft w:val="0"/>
      <w:marRight w:val="0"/>
      <w:marTop w:val="0"/>
      <w:marBottom w:val="0"/>
      <w:divBdr>
        <w:top w:val="none" w:sz="0" w:space="0" w:color="auto"/>
        <w:left w:val="none" w:sz="0" w:space="0" w:color="auto"/>
        <w:bottom w:val="none" w:sz="0" w:space="0" w:color="auto"/>
        <w:right w:val="none" w:sz="0" w:space="0" w:color="auto"/>
      </w:divBdr>
    </w:div>
    <w:div w:id="478228444">
      <w:bodyDiv w:val="1"/>
      <w:marLeft w:val="0"/>
      <w:marRight w:val="0"/>
      <w:marTop w:val="0"/>
      <w:marBottom w:val="0"/>
      <w:divBdr>
        <w:top w:val="none" w:sz="0" w:space="0" w:color="auto"/>
        <w:left w:val="none" w:sz="0" w:space="0" w:color="auto"/>
        <w:bottom w:val="none" w:sz="0" w:space="0" w:color="auto"/>
        <w:right w:val="none" w:sz="0" w:space="0" w:color="auto"/>
      </w:divBdr>
    </w:div>
    <w:div w:id="699361574">
      <w:bodyDiv w:val="1"/>
      <w:marLeft w:val="0"/>
      <w:marRight w:val="0"/>
      <w:marTop w:val="0"/>
      <w:marBottom w:val="0"/>
      <w:divBdr>
        <w:top w:val="none" w:sz="0" w:space="0" w:color="auto"/>
        <w:left w:val="none" w:sz="0" w:space="0" w:color="auto"/>
        <w:bottom w:val="none" w:sz="0" w:space="0" w:color="auto"/>
        <w:right w:val="none" w:sz="0" w:space="0" w:color="auto"/>
      </w:divBdr>
    </w:div>
    <w:div w:id="725836834">
      <w:bodyDiv w:val="1"/>
      <w:marLeft w:val="0"/>
      <w:marRight w:val="0"/>
      <w:marTop w:val="0"/>
      <w:marBottom w:val="0"/>
      <w:divBdr>
        <w:top w:val="none" w:sz="0" w:space="0" w:color="auto"/>
        <w:left w:val="none" w:sz="0" w:space="0" w:color="auto"/>
        <w:bottom w:val="none" w:sz="0" w:space="0" w:color="auto"/>
        <w:right w:val="none" w:sz="0" w:space="0" w:color="auto"/>
      </w:divBdr>
    </w:div>
    <w:div w:id="1092706803">
      <w:bodyDiv w:val="1"/>
      <w:marLeft w:val="0"/>
      <w:marRight w:val="0"/>
      <w:marTop w:val="0"/>
      <w:marBottom w:val="0"/>
      <w:divBdr>
        <w:top w:val="none" w:sz="0" w:space="0" w:color="auto"/>
        <w:left w:val="none" w:sz="0" w:space="0" w:color="auto"/>
        <w:bottom w:val="none" w:sz="0" w:space="0" w:color="auto"/>
        <w:right w:val="none" w:sz="0" w:space="0" w:color="auto"/>
      </w:divBdr>
    </w:div>
    <w:div w:id="2003046197">
      <w:bodyDiv w:val="1"/>
      <w:marLeft w:val="0"/>
      <w:marRight w:val="0"/>
      <w:marTop w:val="0"/>
      <w:marBottom w:val="0"/>
      <w:divBdr>
        <w:top w:val="none" w:sz="0" w:space="0" w:color="auto"/>
        <w:left w:val="none" w:sz="0" w:space="0" w:color="auto"/>
        <w:bottom w:val="none" w:sz="0" w:space="0" w:color="auto"/>
        <w:right w:val="none" w:sz="0" w:space="0" w:color="auto"/>
      </w:divBdr>
    </w:div>
    <w:div w:id="21289661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0.png"/><Relationship Id="rId10" Type="http://schemas.openxmlformats.org/officeDocument/2006/relationships/image" Target="media/image1.jpg"/><Relationship Id="rId19" Type="http://schemas.openxmlformats.org/officeDocument/2006/relationships/chart" Target="charts/chart1.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me\Downloads\Detection_Rates%20(3).xlsx" TargetMode="Externa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Home\Downloads\Detection_Rates%20(3).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dLbls>
            <c:dLbl>
              <c:idx val="0"/>
              <c:layout>
                <c:manualLayout>
                  <c:x val="0"/>
                  <c:y val="-1.9219219219219218E-2"/>
                </c:manualLayout>
              </c:layout>
              <c:tx>
                <c:rich>
                  <a:bodyPr/>
                  <a:lstStyle/>
                  <a:p>
                    <a:r>
                      <a:rPr lang="en-US"/>
                      <a:t>a</a:t>
                    </a:r>
                    <a:endParaRPr lang="en-ZA"/>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layout/>
                  <c15:dlblFieldTable/>
                  <c15:showDataLabelsRange val="1"/>
                </c:ext>
                <c:ext xmlns:c16="http://schemas.microsoft.com/office/drawing/2014/chart" uri="{C3380CC4-5D6E-409C-BE32-E72D297353CC}">
                  <c16:uniqueId val="{00000001-5C7E-438B-860A-8F5A9A5D2F97}"/>
                </c:ext>
              </c:extLst>
            </c:dLbl>
            <c:dLbl>
              <c:idx val="1"/>
              <c:layout>
                <c:manualLayout>
                  <c:x val="0"/>
                  <c:y val="-5.5255255255255258E-2"/>
                </c:manualLayout>
              </c:layout>
              <c:tx>
                <c:rich>
                  <a:bodyPr/>
                  <a:lstStyle/>
                  <a:p>
                    <a:r>
                      <a:rPr lang="en-US"/>
                      <a:t>a</a:t>
                    </a:r>
                    <a:endParaRPr lang="en-ZA"/>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layout/>
                  <c15:dlblFieldTable/>
                  <c15:xForSave val="1"/>
                  <c15:showDataLabelsRange val="1"/>
                </c:ext>
                <c:ext xmlns:c16="http://schemas.microsoft.com/office/drawing/2014/chart" uri="{C3380CC4-5D6E-409C-BE32-E72D297353CC}">
                  <c16:uniqueId val="{00000002-5C7E-438B-860A-8F5A9A5D2F97}"/>
                </c:ext>
              </c:extLst>
            </c:dLbl>
            <c:dLbl>
              <c:idx val="2"/>
              <c:layout>
                <c:manualLayout>
                  <c:x val="0"/>
                  <c:y val="-7.9279279279279274E-2"/>
                </c:manualLayout>
              </c:layout>
              <c:tx>
                <c:rich>
                  <a:bodyPr/>
                  <a:lstStyle/>
                  <a:p>
                    <a:r>
                      <a:rPr lang="en-US"/>
                      <a:t>a</a:t>
                    </a:r>
                    <a:endParaRPr lang="en-ZA"/>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layout/>
                  <c15:dlblFieldTable/>
                  <c15:xForSave val="1"/>
                  <c15:showDataLabelsRange val="1"/>
                </c:ext>
                <c:ext xmlns:c16="http://schemas.microsoft.com/office/drawing/2014/chart" uri="{C3380CC4-5D6E-409C-BE32-E72D297353CC}">
                  <c16:uniqueId val="{00000000-5C7E-438B-860A-8F5A9A5D2F97}"/>
                </c:ext>
              </c:extLst>
            </c:dLbl>
            <c:dLbl>
              <c:idx val="3"/>
              <c:layout>
                <c:manualLayout>
                  <c:x val="0"/>
                  <c:y val="-5.7657657657657659E-2"/>
                </c:manualLayout>
              </c:layout>
              <c:tx>
                <c:rich>
                  <a:bodyPr/>
                  <a:lstStyle/>
                  <a:p>
                    <a:r>
                      <a:rPr lang="en-US"/>
                      <a:t>a</a:t>
                    </a:r>
                    <a:endParaRPr lang="en-ZA"/>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layout/>
                  <c15:dlblFieldTable/>
                  <c15:xForSave val="1"/>
                  <c15:showDataLabelsRange val="1"/>
                </c:ext>
                <c:ext xmlns:c16="http://schemas.microsoft.com/office/drawing/2014/chart" uri="{C3380CC4-5D6E-409C-BE32-E72D297353CC}">
                  <c16:uniqueId val="{00000003-5C7E-438B-860A-8F5A9A5D2F97}"/>
                </c:ext>
              </c:extLst>
            </c:dLbl>
            <c:dLbl>
              <c:idx val="4"/>
              <c:layout>
                <c:manualLayout>
                  <c:x val="0"/>
                  <c:y val="-4.5645645645645556E-2"/>
                </c:manualLayout>
              </c:layout>
              <c:tx>
                <c:rich>
                  <a:bodyPr/>
                  <a:lstStyle/>
                  <a:p>
                    <a:r>
                      <a:rPr lang="en-US"/>
                      <a:t>a</a:t>
                    </a:r>
                    <a:endParaRPr lang="en-ZA"/>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layout/>
                  <c15:dlblFieldTable/>
                  <c15:xForSave val="1"/>
                  <c15:showDataLabelsRange val="1"/>
                </c:ext>
                <c:ext xmlns:c16="http://schemas.microsoft.com/office/drawing/2014/chart" uri="{C3380CC4-5D6E-409C-BE32-E72D297353CC}">
                  <c16:uniqueId val="{00000004-5C7E-438B-860A-8F5A9A5D2F97}"/>
                </c:ext>
              </c:extLst>
            </c:dLbl>
            <c:dLbl>
              <c:idx val="5"/>
              <c:layout>
                <c:manualLayout>
                  <c:x val="0"/>
                  <c:y val="-7.9279279279279274E-2"/>
                </c:manualLayout>
              </c:layout>
              <c:tx>
                <c:rich>
                  <a:bodyPr/>
                  <a:lstStyle/>
                  <a:p>
                    <a:r>
                      <a:rPr lang="en-US"/>
                      <a:t>a</a:t>
                    </a:r>
                    <a:endParaRPr lang="en-ZA"/>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layout/>
                  <c15:dlblFieldTable/>
                  <c15:showDataLabelsRange val="1"/>
                </c:ext>
                <c:ext xmlns:c16="http://schemas.microsoft.com/office/drawing/2014/chart" uri="{C3380CC4-5D6E-409C-BE32-E72D297353CC}">
                  <c16:uniqueId val="{00000005-5C7E-438B-860A-8F5A9A5D2F97}"/>
                </c:ext>
              </c:extLst>
            </c:dLbl>
            <c:dLbl>
              <c:idx val="6"/>
              <c:layout>
                <c:manualLayout>
                  <c:x val="0"/>
                  <c:y val="-6.4864864864864868E-2"/>
                </c:manualLayout>
              </c:layout>
              <c:tx>
                <c:rich>
                  <a:bodyPr/>
                  <a:lstStyle/>
                  <a:p>
                    <a:r>
                      <a:rPr lang="en-US"/>
                      <a:t>a</a:t>
                    </a:r>
                    <a:endParaRPr lang="en-ZA"/>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layout/>
                  <c15:dlblFieldTable/>
                  <c15:xForSave val="1"/>
                  <c15:showDataLabelsRange val="1"/>
                </c:ext>
                <c:ext xmlns:c16="http://schemas.microsoft.com/office/drawing/2014/chart" uri="{C3380CC4-5D6E-409C-BE32-E72D297353CC}">
                  <c16:uniqueId val="{00000006-5C7E-438B-860A-8F5A9A5D2F97}"/>
                </c:ext>
              </c:extLst>
            </c:dLbl>
            <c:dLbl>
              <c:idx val="7"/>
              <c:layout>
                <c:manualLayout>
                  <c:x val="0"/>
                  <c:y val="-4.5645645645645556E-2"/>
                </c:manualLayout>
              </c:layout>
              <c:tx>
                <c:rich>
                  <a:bodyPr/>
                  <a:lstStyle/>
                  <a:p>
                    <a:r>
                      <a:rPr lang="en-US"/>
                      <a:t>a</a:t>
                    </a:r>
                    <a:endParaRPr lang="en-ZA"/>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layout/>
                  <c15:dlblFieldTable/>
                  <c15:xForSave val="1"/>
                  <c15:showDataLabelsRange val="1"/>
                </c:ext>
                <c:ext xmlns:c16="http://schemas.microsoft.com/office/drawing/2014/chart" uri="{C3380CC4-5D6E-409C-BE32-E72D297353CC}">
                  <c16:uniqueId val="{00000007-5C7E-438B-860A-8F5A9A5D2F97}"/>
                </c:ext>
              </c:extLst>
            </c:dLbl>
            <c:dLbl>
              <c:idx val="8"/>
              <c:layout>
                <c:manualLayout>
                  <c:x val="0"/>
                  <c:y val="-8.408408408408409E-2"/>
                </c:manualLayout>
              </c:layout>
              <c:tx>
                <c:rich>
                  <a:bodyPr/>
                  <a:lstStyle/>
                  <a:p>
                    <a:r>
                      <a:rPr lang="en-US"/>
                      <a:t>ab</a:t>
                    </a:r>
                    <a:endParaRPr lang="en-ZA"/>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layout/>
                  <c15:dlblFieldTable/>
                  <c15:showDataLabelsRange val="1"/>
                </c:ext>
                <c:ext xmlns:c16="http://schemas.microsoft.com/office/drawing/2014/chart" uri="{C3380CC4-5D6E-409C-BE32-E72D297353CC}">
                  <c16:uniqueId val="{00000008-5C7E-438B-860A-8F5A9A5D2F97}"/>
                </c:ext>
              </c:extLst>
            </c:dLbl>
            <c:dLbl>
              <c:idx val="9"/>
              <c:layout>
                <c:manualLayout>
                  <c:x val="0"/>
                  <c:y val="-0.11051051051051052"/>
                </c:manualLayout>
              </c:layout>
              <c:tx>
                <c:rich>
                  <a:bodyPr/>
                  <a:lstStyle/>
                  <a:p>
                    <a:r>
                      <a:rPr lang="en-US"/>
                      <a:t>ab</a:t>
                    </a:r>
                    <a:endParaRPr lang="en-ZA"/>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layout/>
                  <c15:dlblFieldTable/>
                  <c15:showDataLabelsRange val="1"/>
                </c:ext>
                <c:ext xmlns:c16="http://schemas.microsoft.com/office/drawing/2014/chart" uri="{C3380CC4-5D6E-409C-BE32-E72D297353CC}">
                  <c16:uniqueId val="{00000009-5C7E-438B-860A-8F5A9A5D2F97}"/>
                </c:ext>
              </c:extLst>
            </c:dLbl>
            <c:dLbl>
              <c:idx val="10"/>
              <c:layout>
                <c:manualLayout>
                  <c:x val="0"/>
                  <c:y val="-0.14654654654654656"/>
                </c:manualLayout>
              </c:layout>
              <c:tx>
                <c:rich>
                  <a:bodyPr/>
                  <a:lstStyle/>
                  <a:p>
                    <a:r>
                      <a:rPr lang="en-US"/>
                      <a:t>b</a:t>
                    </a:r>
                    <a:endParaRPr lang="en-ZA"/>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dlblFieldTable/>
                  <c15:showDataLabelsRange val="1"/>
                </c:ext>
                <c:ext xmlns:c16="http://schemas.microsoft.com/office/drawing/2014/chart" uri="{C3380CC4-5D6E-409C-BE32-E72D297353CC}">
                  <c16:uniqueId val="{0000000A-5C7E-438B-860A-8F5A9A5D2F97}"/>
                </c:ext>
              </c:extLst>
            </c:dLbl>
            <c:dLbl>
              <c:idx val="11"/>
              <c:layout>
                <c:manualLayout>
                  <c:x val="0"/>
                  <c:y val="-1.9219219219219218E-2"/>
                </c:manualLayout>
              </c:layout>
              <c:tx>
                <c:rich>
                  <a:bodyPr/>
                  <a:lstStyle/>
                  <a:p>
                    <a:r>
                      <a:rPr lang="en-US"/>
                      <a:t>ab</a:t>
                    </a:r>
                    <a:endParaRPr lang="en-ZA"/>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layout/>
                  <c15:dlblFieldTable/>
                  <c15:xForSave val="1"/>
                  <c15:showDataLabelsRange val="1"/>
                </c:ext>
                <c:ext xmlns:c16="http://schemas.microsoft.com/office/drawing/2014/chart" uri="{C3380CC4-5D6E-409C-BE32-E72D297353CC}">
                  <c16:uniqueId val="{0000000B-5C7E-438B-860A-8F5A9A5D2F97}"/>
                </c:ext>
              </c:extLst>
            </c:dLbl>
            <c:dLbl>
              <c:idx val="12"/>
              <c:layout>
                <c:manualLayout>
                  <c:x val="0"/>
                  <c:y val="-6.006006006006006E-2"/>
                </c:manualLayout>
              </c:layout>
              <c:tx>
                <c:rich>
                  <a:bodyPr/>
                  <a:lstStyle/>
                  <a:p>
                    <a:r>
                      <a:rPr lang="en-US"/>
                      <a:t>ab</a:t>
                    </a:r>
                    <a:endParaRPr lang="en-ZA"/>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layout/>
                  <c15:dlblFieldTable/>
                  <c15:xForSave val="1"/>
                  <c15:showDataLabelsRange val="1"/>
                </c:ext>
                <c:ext xmlns:c16="http://schemas.microsoft.com/office/drawing/2014/chart" uri="{C3380CC4-5D6E-409C-BE32-E72D297353CC}">
                  <c16:uniqueId val="{0000000C-5C7E-438B-860A-8F5A9A5D2F97}"/>
                </c:ext>
              </c:extLst>
            </c:dLbl>
            <c:dLbl>
              <c:idx val="13"/>
              <c:layout>
                <c:manualLayout>
                  <c:x val="0"/>
                  <c:y val="-5.7657657657657659E-2"/>
                </c:manualLayout>
              </c:layout>
              <c:tx>
                <c:rich>
                  <a:bodyPr/>
                  <a:lstStyle/>
                  <a:p>
                    <a:r>
                      <a:rPr lang="en-US"/>
                      <a:t>ab</a:t>
                    </a:r>
                    <a:endParaRPr lang="en-ZA"/>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layout/>
                  <c15:dlblFieldTable/>
                  <c15:xForSave val="1"/>
                  <c15:showDataLabelsRange val="1"/>
                </c:ext>
                <c:ext xmlns:c16="http://schemas.microsoft.com/office/drawing/2014/chart" uri="{C3380CC4-5D6E-409C-BE32-E72D297353CC}">
                  <c16:uniqueId val="{0000000D-5C7E-438B-860A-8F5A9A5D2F97}"/>
                </c:ext>
              </c:extLst>
            </c:dLbl>
            <c:dLbl>
              <c:idx val="14"/>
              <c:layout>
                <c:manualLayout>
                  <c:x val="0"/>
                  <c:y val="-6.4864864864864868E-2"/>
                </c:manualLayout>
              </c:layout>
              <c:tx>
                <c:rich>
                  <a:bodyPr/>
                  <a:lstStyle/>
                  <a:p>
                    <a:r>
                      <a:rPr lang="en-US"/>
                      <a:t>ab</a:t>
                    </a:r>
                    <a:endParaRPr lang="en-ZA"/>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layout/>
                  <c15:dlblFieldTable/>
                  <c15:xForSave val="1"/>
                  <c15:showDataLabelsRange val="1"/>
                </c:ext>
                <c:ext xmlns:c16="http://schemas.microsoft.com/office/drawing/2014/chart" uri="{C3380CC4-5D6E-409C-BE32-E72D297353CC}">
                  <c16:uniqueId val="{0000000E-5C7E-438B-860A-8F5A9A5D2F97}"/>
                </c:ext>
              </c:extLst>
            </c:dLbl>
            <c:txPr>
              <a:bodyPr rot="0" vert="horz"/>
              <a:lstStyle/>
              <a:p>
                <a:pPr>
                  <a:defRPr/>
                </a:pPr>
                <a:endParaRPr lang="en-US"/>
              </a:p>
            </c:txPr>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DataLabelsRange val="1"/>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'[Detection_Rates (3).xlsx]Sheet1'!$B$22:$P$22</c:f>
                <c:numCache>
                  <c:formatCode>General</c:formatCode>
                  <c:ptCount val="15"/>
                  <c:pt idx="0">
                    <c:v>0.88191710368819687</c:v>
                  </c:pt>
                  <c:pt idx="1">
                    <c:v>2.5166114784235836</c:v>
                  </c:pt>
                  <c:pt idx="2">
                    <c:v>4.2557151116012353</c:v>
                  </c:pt>
                  <c:pt idx="3">
                    <c:v>2.9059326290271157</c:v>
                  </c:pt>
                  <c:pt idx="4">
                    <c:v>1.666666666666667</c:v>
                  </c:pt>
                  <c:pt idx="5">
                    <c:v>4.666666666666667</c:v>
                  </c:pt>
                  <c:pt idx="6">
                    <c:v>3.7859388972001824</c:v>
                  </c:pt>
                  <c:pt idx="7">
                    <c:v>2.4037008503093267</c:v>
                  </c:pt>
                  <c:pt idx="8">
                    <c:v>4.6666666666666661</c:v>
                  </c:pt>
                  <c:pt idx="9">
                    <c:v>6.227180564089803</c:v>
                  </c:pt>
                  <c:pt idx="10">
                    <c:v>8.9876458418085132</c:v>
                  </c:pt>
                  <c:pt idx="11">
                    <c:v>1.2018504251546633</c:v>
                  </c:pt>
                  <c:pt idx="12">
                    <c:v>3.4801021696368508</c:v>
                  </c:pt>
                  <c:pt idx="13">
                    <c:v>3.5118845842842461</c:v>
                  </c:pt>
                  <c:pt idx="14">
                    <c:v>3.6055512754639896</c:v>
                  </c:pt>
                </c:numCache>
              </c:numRef>
            </c:plus>
            <c:minus>
              <c:numRef>
                <c:f>'[Detection_Rates (3).xlsx]Sheet1'!$B$22:$P$22</c:f>
                <c:numCache>
                  <c:formatCode>General</c:formatCode>
                  <c:ptCount val="15"/>
                  <c:pt idx="0">
                    <c:v>0.88191710368819687</c:v>
                  </c:pt>
                  <c:pt idx="1">
                    <c:v>2.5166114784235836</c:v>
                  </c:pt>
                  <c:pt idx="2">
                    <c:v>4.2557151116012353</c:v>
                  </c:pt>
                  <c:pt idx="3">
                    <c:v>2.9059326290271157</c:v>
                  </c:pt>
                  <c:pt idx="4">
                    <c:v>1.666666666666667</c:v>
                  </c:pt>
                  <c:pt idx="5">
                    <c:v>4.666666666666667</c:v>
                  </c:pt>
                  <c:pt idx="6">
                    <c:v>3.7859388972001824</c:v>
                  </c:pt>
                  <c:pt idx="7">
                    <c:v>2.4037008503093267</c:v>
                  </c:pt>
                  <c:pt idx="8">
                    <c:v>4.6666666666666661</c:v>
                  </c:pt>
                  <c:pt idx="9">
                    <c:v>6.227180564089803</c:v>
                  </c:pt>
                  <c:pt idx="10">
                    <c:v>8.9876458418085132</c:v>
                  </c:pt>
                  <c:pt idx="11">
                    <c:v>1.2018504251546633</c:v>
                  </c:pt>
                  <c:pt idx="12">
                    <c:v>3.4801021696368508</c:v>
                  </c:pt>
                  <c:pt idx="13">
                    <c:v>3.5118845842842461</c:v>
                  </c:pt>
                  <c:pt idx="14">
                    <c:v>3.6055512754639896</c:v>
                  </c:pt>
                </c:numCache>
              </c:numRef>
            </c:minus>
          </c:errBars>
          <c:cat>
            <c:strRef>
              <c:f>'[Detection_Rates (3).xlsx]Sheet7'!$A$5:$A$19</c:f>
              <c:strCache>
                <c:ptCount val="15"/>
                <c:pt idx="0">
                  <c:v>April</c:v>
                </c:pt>
                <c:pt idx="1">
                  <c:v>May</c:v>
                </c:pt>
                <c:pt idx="2">
                  <c:v>June</c:v>
                </c:pt>
                <c:pt idx="3">
                  <c:v>July</c:v>
                </c:pt>
                <c:pt idx="4">
                  <c:v>August</c:v>
                </c:pt>
                <c:pt idx="5">
                  <c:v>September</c:v>
                </c:pt>
                <c:pt idx="6">
                  <c:v>October</c:v>
                </c:pt>
                <c:pt idx="7">
                  <c:v>November</c:v>
                </c:pt>
                <c:pt idx="8">
                  <c:v>December</c:v>
                </c:pt>
                <c:pt idx="9">
                  <c:v>January</c:v>
                </c:pt>
                <c:pt idx="10">
                  <c:v>February </c:v>
                </c:pt>
                <c:pt idx="11">
                  <c:v>March</c:v>
                </c:pt>
                <c:pt idx="12">
                  <c:v>April</c:v>
                </c:pt>
                <c:pt idx="13">
                  <c:v>May</c:v>
                </c:pt>
                <c:pt idx="14">
                  <c:v>June</c:v>
                </c:pt>
              </c:strCache>
            </c:strRef>
          </c:cat>
          <c:val>
            <c:numRef>
              <c:f>'[Detection_Rates (3).xlsx]Sheet7'!$D$5:$D$19</c:f>
              <c:numCache>
                <c:formatCode>General</c:formatCode>
                <c:ptCount val="15"/>
                <c:pt idx="0">
                  <c:v>1.6666666666666667</c:v>
                </c:pt>
                <c:pt idx="1">
                  <c:v>7</c:v>
                </c:pt>
                <c:pt idx="2">
                  <c:v>11.666666666666666</c:v>
                </c:pt>
                <c:pt idx="3">
                  <c:v>8.6666666666666661</c:v>
                </c:pt>
                <c:pt idx="4">
                  <c:v>5.333333333333333</c:v>
                </c:pt>
                <c:pt idx="5">
                  <c:v>9.6666666666666661</c:v>
                </c:pt>
                <c:pt idx="6">
                  <c:v>12</c:v>
                </c:pt>
                <c:pt idx="7">
                  <c:v>5.333333333333333</c:v>
                </c:pt>
                <c:pt idx="8">
                  <c:v>17.666666666666668</c:v>
                </c:pt>
                <c:pt idx="9">
                  <c:v>22.333333333333332</c:v>
                </c:pt>
                <c:pt idx="10">
                  <c:v>37.666666666666664</c:v>
                </c:pt>
                <c:pt idx="11">
                  <c:v>24.666666666666668</c:v>
                </c:pt>
                <c:pt idx="12">
                  <c:v>12.666666666666666</c:v>
                </c:pt>
                <c:pt idx="13">
                  <c:v>20</c:v>
                </c:pt>
                <c:pt idx="14">
                  <c:v>9</c:v>
                </c:pt>
              </c:numCache>
            </c:numRef>
          </c:val>
          <c:extLst xmlns:c16r2="http://schemas.microsoft.com/office/drawing/2015/06/chart">
            <c:ext xmlns:c15="http://schemas.microsoft.com/office/drawing/2012/chart" uri="{02D57815-91ED-43cb-92C2-25804820EDAC}">
              <c15:datalabelsRange>
                <c15:f>Sheet7!$F$5:$F$19</c15:f>
                <c15:dlblRangeCache>
                  <c:ptCount val="15"/>
                  <c:pt idx="0">
                    <c:v>a</c:v>
                  </c:pt>
                  <c:pt idx="1">
                    <c:v>a</c:v>
                  </c:pt>
                  <c:pt idx="2">
                    <c:v>a</c:v>
                  </c:pt>
                  <c:pt idx="3">
                    <c:v>a</c:v>
                  </c:pt>
                  <c:pt idx="4">
                    <c:v>a</c:v>
                  </c:pt>
                  <c:pt idx="5">
                    <c:v>a</c:v>
                  </c:pt>
                  <c:pt idx="6">
                    <c:v>a</c:v>
                  </c:pt>
                  <c:pt idx="7">
                    <c:v>a</c:v>
                  </c:pt>
                  <c:pt idx="8">
                    <c:v>ab</c:v>
                  </c:pt>
                  <c:pt idx="9">
                    <c:v>ab</c:v>
                  </c:pt>
                  <c:pt idx="10">
                    <c:v>b</c:v>
                  </c:pt>
                  <c:pt idx="11">
                    <c:v>ab</c:v>
                  </c:pt>
                  <c:pt idx="12">
                    <c:v>ab</c:v>
                  </c:pt>
                  <c:pt idx="13">
                    <c:v>ab</c:v>
                  </c:pt>
                  <c:pt idx="14">
                    <c:v>ab</c:v>
                  </c:pt>
                </c15:dlblRangeCache>
              </c15:datalabelsRange>
            </c:ext>
            <c:ext xmlns:c16="http://schemas.microsoft.com/office/drawing/2014/chart" uri="{C3380CC4-5D6E-409C-BE32-E72D297353CC}">
              <c16:uniqueId val="{00000000-183E-4064-B962-15E5ED9B7682}"/>
            </c:ext>
          </c:extLst>
        </c:ser>
        <c:dLbls>
          <c:showLegendKey val="0"/>
          <c:showVal val="1"/>
          <c:showCatName val="0"/>
          <c:showSerName val="0"/>
          <c:showPercent val="0"/>
          <c:showBubbleSize val="0"/>
        </c:dLbls>
        <c:gapWidth val="219"/>
        <c:overlap val="-27"/>
        <c:axId val="118145792"/>
        <c:axId val="118147712"/>
      </c:barChart>
      <c:catAx>
        <c:axId val="118145792"/>
        <c:scaling>
          <c:orientation val="minMax"/>
        </c:scaling>
        <c:delete val="0"/>
        <c:axPos val="b"/>
        <c:title>
          <c:tx>
            <c:rich>
              <a:bodyPr rot="0" vert="horz"/>
              <a:lstStyle/>
              <a:p>
                <a:pPr>
                  <a:defRPr/>
                </a:pPr>
                <a:r>
                  <a:rPr lang="en-US"/>
                  <a:t>Month</a:t>
                </a:r>
              </a:p>
            </c:rich>
          </c:tx>
          <c:overlay val="0"/>
        </c:title>
        <c:numFmt formatCode="General" sourceLinked="1"/>
        <c:majorTickMark val="none"/>
        <c:minorTickMark val="none"/>
        <c:tickLblPos val="nextTo"/>
        <c:txPr>
          <a:bodyPr rot="-60000000" vert="horz"/>
          <a:lstStyle/>
          <a:p>
            <a:pPr>
              <a:defRPr/>
            </a:pPr>
            <a:endParaRPr lang="en-US"/>
          </a:p>
        </c:txPr>
        <c:crossAx val="118147712"/>
        <c:crosses val="autoZero"/>
        <c:auto val="1"/>
        <c:lblAlgn val="ctr"/>
        <c:lblOffset val="100"/>
        <c:noMultiLvlLbl val="0"/>
      </c:catAx>
      <c:valAx>
        <c:axId val="118147712"/>
        <c:scaling>
          <c:orientation val="minMax"/>
        </c:scaling>
        <c:delete val="0"/>
        <c:axPos val="l"/>
        <c:title>
          <c:tx>
            <c:rich>
              <a:bodyPr rot="-5400000" vert="horz"/>
              <a:lstStyle/>
              <a:p>
                <a:pPr>
                  <a:defRPr/>
                </a:pPr>
                <a:r>
                  <a:rPr lang="en-US"/>
                  <a:t>Average Detections</a:t>
                </a:r>
              </a:p>
            </c:rich>
          </c:tx>
          <c:overlay val="0"/>
        </c:title>
        <c:numFmt formatCode="General" sourceLinked="1"/>
        <c:majorTickMark val="none"/>
        <c:minorTickMark val="none"/>
        <c:tickLblPos val="nextTo"/>
        <c:txPr>
          <a:bodyPr rot="-60000000" vert="horz"/>
          <a:lstStyle/>
          <a:p>
            <a:pPr>
              <a:defRPr/>
            </a:pPr>
            <a:endParaRPr lang="en-US"/>
          </a:p>
        </c:txPr>
        <c:crossAx val="118145792"/>
        <c:crosses val="autoZero"/>
        <c:crossBetween val="between"/>
      </c:valAx>
    </c:plotArea>
    <c:plotVisOnly val="1"/>
    <c:dispBlanksAs val="gap"/>
    <c:showDLblsOverMax val="0"/>
  </c:chart>
  <c:txPr>
    <a:bodyPr/>
    <a:lstStyle/>
    <a:p>
      <a:pPr>
        <a:defRPr>
          <a:latin typeface="+mj-lt"/>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0"/>
    </mc:Choice>
    <mc:Fallback>
      <c:style val="10"/>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4643868633542027E-2"/>
          <c:y val="0.10845026742868089"/>
          <c:w val="0.90070629644475153"/>
          <c:h val="0.73694415965737448"/>
        </c:manualLayout>
      </c:layout>
      <c:barChart>
        <c:barDir val="col"/>
        <c:grouping val="clustered"/>
        <c:varyColors val="0"/>
        <c:ser>
          <c:idx val="0"/>
          <c:order val="0"/>
          <c:tx>
            <c:strRef>
              <c:f>'[Detection_Rates (3).xlsx]Sheet1'!$B$38</c:f>
              <c:strCache>
                <c:ptCount val="1"/>
                <c:pt idx="0">
                  <c:v>November</c:v>
                </c:pt>
              </c:strCache>
            </c:strRef>
          </c:tx>
          <c:invertIfNegative val="0"/>
          <c:cat>
            <c:strRef>
              <c:f>'[Detection_Rates (3).xlsx]Sheet1'!$A$39:$A$41</c:f>
              <c:strCache>
                <c:ptCount val="3"/>
                <c:pt idx="0">
                  <c:v>NPR1</c:v>
                </c:pt>
                <c:pt idx="1">
                  <c:v>NPR2</c:v>
                </c:pt>
                <c:pt idx="2">
                  <c:v>NPR3</c:v>
                </c:pt>
              </c:strCache>
            </c:strRef>
          </c:cat>
          <c:val>
            <c:numRef>
              <c:f>'[Detection_Rates (3).xlsx]Sheet1'!$B$39:$B$41</c:f>
              <c:numCache>
                <c:formatCode>General</c:formatCode>
                <c:ptCount val="3"/>
                <c:pt idx="0">
                  <c:v>10</c:v>
                </c:pt>
                <c:pt idx="1">
                  <c:v>4</c:v>
                </c:pt>
                <c:pt idx="2">
                  <c:v>2</c:v>
                </c:pt>
              </c:numCache>
            </c:numRef>
          </c:val>
          <c:extLst xmlns:c16r2="http://schemas.microsoft.com/office/drawing/2015/06/chart">
            <c:ext xmlns:c16="http://schemas.microsoft.com/office/drawing/2014/chart" uri="{C3380CC4-5D6E-409C-BE32-E72D297353CC}">
              <c16:uniqueId val="{00000000-B861-4B09-BBBC-25D52C2DC26E}"/>
            </c:ext>
          </c:extLst>
        </c:ser>
        <c:ser>
          <c:idx val="1"/>
          <c:order val="1"/>
          <c:tx>
            <c:strRef>
              <c:f>'[Detection_Rates (3).xlsx]Sheet1'!$C$38</c:f>
              <c:strCache>
                <c:ptCount val="1"/>
                <c:pt idx="0">
                  <c:v>December</c:v>
                </c:pt>
              </c:strCache>
            </c:strRef>
          </c:tx>
          <c:invertIfNegative val="0"/>
          <c:cat>
            <c:strRef>
              <c:f>'[Detection_Rates (3).xlsx]Sheet1'!$A$39:$A$41</c:f>
              <c:strCache>
                <c:ptCount val="3"/>
                <c:pt idx="0">
                  <c:v>NPR1</c:v>
                </c:pt>
                <c:pt idx="1">
                  <c:v>NPR2</c:v>
                </c:pt>
                <c:pt idx="2">
                  <c:v>NPR3</c:v>
                </c:pt>
              </c:strCache>
            </c:strRef>
          </c:cat>
          <c:val>
            <c:numRef>
              <c:f>'[Detection_Rates (3).xlsx]Sheet1'!$C$39:$C$41</c:f>
              <c:numCache>
                <c:formatCode>General</c:formatCode>
                <c:ptCount val="3"/>
                <c:pt idx="0">
                  <c:v>13</c:v>
                </c:pt>
                <c:pt idx="1">
                  <c:v>27</c:v>
                </c:pt>
                <c:pt idx="2">
                  <c:v>13</c:v>
                </c:pt>
              </c:numCache>
            </c:numRef>
          </c:val>
          <c:extLst xmlns:c16r2="http://schemas.microsoft.com/office/drawing/2015/06/chart">
            <c:ext xmlns:c16="http://schemas.microsoft.com/office/drawing/2014/chart" uri="{C3380CC4-5D6E-409C-BE32-E72D297353CC}">
              <c16:uniqueId val="{00000001-B861-4B09-BBBC-25D52C2DC26E}"/>
            </c:ext>
          </c:extLst>
        </c:ser>
        <c:ser>
          <c:idx val="2"/>
          <c:order val="2"/>
          <c:tx>
            <c:strRef>
              <c:f>'[Detection_Rates (3).xlsx]Sheet1'!$D$38</c:f>
              <c:strCache>
                <c:ptCount val="1"/>
                <c:pt idx="0">
                  <c:v>January</c:v>
                </c:pt>
              </c:strCache>
            </c:strRef>
          </c:tx>
          <c:invertIfNegative val="0"/>
          <c:cat>
            <c:strRef>
              <c:f>'[Detection_Rates (3).xlsx]Sheet1'!$A$39:$A$41</c:f>
              <c:strCache>
                <c:ptCount val="3"/>
                <c:pt idx="0">
                  <c:v>NPR1</c:v>
                </c:pt>
                <c:pt idx="1">
                  <c:v>NPR2</c:v>
                </c:pt>
                <c:pt idx="2">
                  <c:v>NPR3</c:v>
                </c:pt>
              </c:strCache>
            </c:strRef>
          </c:cat>
          <c:val>
            <c:numRef>
              <c:f>'[Detection_Rates (3).xlsx]Sheet1'!$D$39:$D$41</c:f>
              <c:numCache>
                <c:formatCode>General</c:formatCode>
                <c:ptCount val="3"/>
                <c:pt idx="0">
                  <c:v>10</c:v>
                </c:pt>
                <c:pt idx="1">
                  <c:v>30</c:v>
                </c:pt>
                <c:pt idx="2">
                  <c:v>27</c:v>
                </c:pt>
              </c:numCache>
            </c:numRef>
          </c:val>
          <c:extLst xmlns:c16r2="http://schemas.microsoft.com/office/drawing/2015/06/chart">
            <c:ext xmlns:c16="http://schemas.microsoft.com/office/drawing/2014/chart" uri="{C3380CC4-5D6E-409C-BE32-E72D297353CC}">
              <c16:uniqueId val="{00000002-B861-4B09-BBBC-25D52C2DC26E}"/>
            </c:ext>
          </c:extLst>
        </c:ser>
        <c:ser>
          <c:idx val="3"/>
          <c:order val="3"/>
          <c:tx>
            <c:strRef>
              <c:f>'[Detection_Rates (3).xlsx]Sheet1'!$E$38</c:f>
              <c:strCache>
                <c:ptCount val="1"/>
                <c:pt idx="0">
                  <c:v>February </c:v>
                </c:pt>
              </c:strCache>
            </c:strRef>
          </c:tx>
          <c:invertIfNegative val="0"/>
          <c:cat>
            <c:strRef>
              <c:f>'[Detection_Rates (3).xlsx]Sheet1'!$A$39:$A$41</c:f>
              <c:strCache>
                <c:ptCount val="3"/>
                <c:pt idx="0">
                  <c:v>NPR1</c:v>
                </c:pt>
                <c:pt idx="1">
                  <c:v>NPR2</c:v>
                </c:pt>
                <c:pt idx="2">
                  <c:v>NPR3</c:v>
                </c:pt>
              </c:strCache>
            </c:strRef>
          </c:cat>
          <c:val>
            <c:numRef>
              <c:f>'[Detection_Rates (3).xlsx]Sheet1'!$E$39:$E$41</c:f>
              <c:numCache>
                <c:formatCode>General</c:formatCode>
                <c:ptCount val="3"/>
                <c:pt idx="0">
                  <c:v>23</c:v>
                </c:pt>
                <c:pt idx="1">
                  <c:v>36</c:v>
                </c:pt>
                <c:pt idx="2">
                  <c:v>54</c:v>
                </c:pt>
              </c:numCache>
            </c:numRef>
          </c:val>
          <c:extLst xmlns:c16r2="http://schemas.microsoft.com/office/drawing/2015/06/chart">
            <c:ext xmlns:c16="http://schemas.microsoft.com/office/drawing/2014/chart" uri="{C3380CC4-5D6E-409C-BE32-E72D297353CC}">
              <c16:uniqueId val="{00000003-B861-4B09-BBBC-25D52C2DC26E}"/>
            </c:ext>
          </c:extLst>
        </c:ser>
        <c:dLbls>
          <c:showLegendKey val="0"/>
          <c:showVal val="0"/>
          <c:showCatName val="0"/>
          <c:showSerName val="0"/>
          <c:showPercent val="0"/>
          <c:showBubbleSize val="0"/>
        </c:dLbls>
        <c:gapWidth val="219"/>
        <c:overlap val="-27"/>
        <c:axId val="120926208"/>
        <c:axId val="120927744"/>
      </c:barChart>
      <c:catAx>
        <c:axId val="120926208"/>
        <c:scaling>
          <c:orientation val="minMax"/>
        </c:scaling>
        <c:delete val="0"/>
        <c:axPos val="b"/>
        <c:numFmt formatCode="General" sourceLinked="1"/>
        <c:majorTickMark val="out"/>
        <c:minorTickMark val="none"/>
        <c:tickLblPos val="nextTo"/>
        <c:txPr>
          <a:bodyPr rot="-60000000" vert="horz"/>
          <a:lstStyle/>
          <a:p>
            <a:pPr>
              <a:defRPr/>
            </a:pPr>
            <a:endParaRPr lang="en-US"/>
          </a:p>
        </c:txPr>
        <c:crossAx val="120927744"/>
        <c:crosses val="autoZero"/>
        <c:auto val="1"/>
        <c:lblAlgn val="ctr"/>
        <c:lblOffset val="100"/>
        <c:noMultiLvlLbl val="0"/>
      </c:catAx>
      <c:valAx>
        <c:axId val="120927744"/>
        <c:scaling>
          <c:orientation val="minMax"/>
        </c:scaling>
        <c:delete val="0"/>
        <c:axPos val="l"/>
        <c:title>
          <c:tx>
            <c:rich>
              <a:bodyPr rot="-5400000" vert="horz"/>
              <a:lstStyle/>
              <a:p>
                <a:pPr>
                  <a:defRPr/>
                </a:pPr>
                <a:r>
                  <a:rPr lang="en-US"/>
                  <a:t>Total Detections</a:t>
                </a:r>
              </a:p>
            </c:rich>
          </c:tx>
          <c:layout/>
          <c:overlay val="0"/>
        </c:title>
        <c:numFmt formatCode="General" sourceLinked="1"/>
        <c:majorTickMark val="none"/>
        <c:minorTickMark val="none"/>
        <c:tickLblPos val="nextTo"/>
        <c:txPr>
          <a:bodyPr rot="-60000000" vert="horz"/>
          <a:lstStyle/>
          <a:p>
            <a:pPr>
              <a:defRPr/>
            </a:pPr>
            <a:endParaRPr lang="en-US"/>
          </a:p>
        </c:txPr>
        <c:crossAx val="120926208"/>
        <c:crosses val="autoZero"/>
        <c:crossBetween val="between"/>
      </c:valAx>
    </c:plotArea>
    <c:legend>
      <c:legendPos val="b"/>
      <c:layout/>
      <c:overlay val="0"/>
      <c:txPr>
        <a:bodyPr rot="0" vert="horz"/>
        <a:lstStyle/>
        <a:p>
          <a:pPr>
            <a:defRPr/>
          </a:pPr>
          <a:endParaRPr lang="en-US"/>
        </a:p>
      </c:txPr>
    </c:legend>
    <c:plotVisOnly val="1"/>
    <c:dispBlanksAs val="gap"/>
    <c:showDLblsOverMax val="0"/>
  </c:chart>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0.53114</cdr:x>
      <cdr:y>0.29898</cdr:y>
    </cdr:from>
    <cdr:to>
      <cdr:x>0.63004</cdr:x>
      <cdr:y>0.45708</cdr:y>
    </cdr:to>
    <cdr:grpSp>
      <cdr:nvGrpSpPr>
        <cdr:cNvPr id="4" name="Group 3"/>
        <cdr:cNvGrpSpPr/>
      </cdr:nvGrpSpPr>
      <cdr:grpSpPr>
        <a:xfrm xmlns:a="http://schemas.openxmlformats.org/drawingml/2006/main">
          <a:off x="3222625" y="1298575"/>
          <a:ext cx="600075" cy="686708"/>
          <a:chOff x="3222625" y="1298575"/>
          <a:chExt cx="600075" cy="686708"/>
        </a:xfrm>
      </cdr:grpSpPr>
      <cdr:sp macro="" textlink="">
        <cdr:nvSpPr>
          <cdr:cNvPr id="2" name="Freeform 1"/>
          <cdr:cNvSpPr>
            <a:spLocks xmlns:a="http://schemas.openxmlformats.org/drawingml/2006/main" noEditPoints="1"/>
          </cdr:cNvSpPr>
        </cdr:nvSpPr>
        <cdr:spPr bwMode="auto">
          <a:xfrm xmlns:a="http://schemas.openxmlformats.org/drawingml/2006/main">
            <a:off x="3222625" y="1631950"/>
            <a:ext cx="247650" cy="353333"/>
          </a:xfrm>
          <a:custGeom xmlns:a="http://schemas.openxmlformats.org/drawingml/2006/main">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xmlns:a="http://schemas.openxmlformats.org/drawingml/2006/main">
            <a:schemeClr val="accent1"/>
          </a:solidFill>
          <a:ln xmlns:a="http://schemas.openxmlformats.org/drawingml/2006/main" w="0">
            <a:noFill/>
            <a:prstDash val="solid"/>
            <a:round/>
            <a:headEnd/>
            <a:tailEnd/>
          </a:ln>
        </cdr:spPr>
        <cdr:txBody>
          <a:bodyPr xmlns:a="http://schemas.openxmlformats.org/drawingml/2006/main" vert="horz" wrap="square" lIns="91440" tIns="45720" rIns="91440" bIns="45720" numCol="1" anchor="t" anchorCtr="0" compatLnSpc="1">
            <a:prstTxWarp prst="textNoShape">
              <a:avLst/>
            </a:prstTxWarp>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US"/>
          </a:p>
        </cdr:txBody>
      </cdr:sp>
      <cdr:sp macro="" textlink="">
        <cdr:nvSpPr>
          <cdr:cNvPr id="3" name="Freeform 2"/>
          <cdr:cNvSpPr>
            <a:spLocks xmlns:a="http://schemas.openxmlformats.org/drawingml/2006/main" noEditPoints="1"/>
          </cdr:cNvSpPr>
        </cdr:nvSpPr>
        <cdr:spPr bwMode="auto">
          <a:xfrm xmlns:a="http://schemas.openxmlformats.org/drawingml/2006/main">
            <a:off x="3575050" y="1298575"/>
            <a:ext cx="247650" cy="353333"/>
          </a:xfrm>
          <a:custGeom xmlns:a="http://schemas.openxmlformats.org/drawingml/2006/main">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xmlns:a="http://schemas.openxmlformats.org/drawingml/2006/main">
            <a:schemeClr val="accent1"/>
          </a:solidFill>
          <a:ln xmlns:a="http://schemas.openxmlformats.org/drawingml/2006/main" w="0">
            <a:noFill/>
            <a:prstDash val="solid"/>
            <a:round/>
            <a:headEnd/>
            <a:tailEnd/>
          </a:ln>
        </cdr:spPr>
        <cdr:txBody>
          <a:bodyPr xmlns:a="http://schemas.openxmlformats.org/drawingml/2006/main" vert="horz" wrap="square" lIns="91440" tIns="45720" rIns="91440" bIns="45720" numCol="1" anchor="t" anchorCtr="0" compatLnSpc="1">
            <a:prstTxWarp prst="textNoShape">
              <a:avLst/>
            </a:prstTxWarp>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US"/>
          </a:p>
        </cdr:txBody>
      </cdr:sp>
    </cdr:grpSp>
  </cdr:relSizeAnchor>
</c:userShapes>
</file>

<file path=word/theme/theme1.xml><?xml version="1.0" encoding="utf-8"?>
<a:theme xmlns:a="http://schemas.openxmlformats.org/drawingml/2006/main" name="Office Theme">
  <a:themeElements>
    <a:clrScheme name="Waveform">
      <a:dk1>
        <a:sysClr val="windowText" lastClr="000000"/>
      </a:dk1>
      <a:lt1>
        <a:sysClr val="window" lastClr="FFFFFF"/>
      </a:lt1>
      <a:dk2>
        <a:srgbClr val="073E87"/>
      </a:dk2>
      <a:lt2>
        <a:srgbClr val="C6E7FC"/>
      </a:lt2>
      <a:accent1>
        <a:srgbClr val="31B6FD"/>
      </a:accent1>
      <a:accent2>
        <a:srgbClr val="4584D3"/>
      </a:accent2>
      <a:accent3>
        <a:srgbClr val="5BD078"/>
      </a:accent3>
      <a:accent4>
        <a:srgbClr val="A5D028"/>
      </a:accent4>
      <a:accent5>
        <a:srgbClr val="F5C040"/>
      </a:accent5>
      <a:accent6>
        <a:srgbClr val="05E0DB"/>
      </a:accent6>
      <a:hlink>
        <a:srgbClr val="0080FF"/>
      </a:hlink>
      <a:folHlink>
        <a:srgbClr val="5EAEFF"/>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Waveform">
    <a:dk1>
      <a:sysClr val="windowText" lastClr="000000"/>
    </a:dk1>
    <a:lt1>
      <a:sysClr val="window" lastClr="FFFFFF"/>
    </a:lt1>
    <a:dk2>
      <a:srgbClr val="073E87"/>
    </a:dk2>
    <a:lt2>
      <a:srgbClr val="C6E7FC"/>
    </a:lt2>
    <a:accent1>
      <a:srgbClr val="31B6FD"/>
    </a:accent1>
    <a:accent2>
      <a:srgbClr val="4584D3"/>
    </a:accent2>
    <a:accent3>
      <a:srgbClr val="5BD078"/>
    </a:accent3>
    <a:accent4>
      <a:srgbClr val="A5D028"/>
    </a:accent4>
    <a:accent5>
      <a:srgbClr val="F5C040"/>
    </a:accent5>
    <a:accent6>
      <a:srgbClr val="05E0DB"/>
    </a:accent6>
    <a:hlink>
      <a:srgbClr val="0080FF"/>
    </a:hlink>
    <a:folHlink>
      <a:srgbClr val="5EAEFF"/>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D1EAE1D8-9008-4504-9F70-07E540ED4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1432</TotalTime>
  <Pages>51</Pages>
  <Words>8942</Words>
  <Characters>50975</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Home</cp:lastModifiedBy>
  <cp:revision>27</cp:revision>
  <dcterms:created xsi:type="dcterms:W3CDTF">2019-11-16T00:42:00Z</dcterms:created>
  <dcterms:modified xsi:type="dcterms:W3CDTF">2019-11-17T13:55:00Z</dcterms:modified>
</cp:coreProperties>
</file>