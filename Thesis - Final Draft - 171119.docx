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4193" w:rsidRDefault="002D4193" w:rsidP="002D4193">
      <w:pPr>
        <w:pStyle w:val="Title"/>
      </w:pPr>
      <w:bookmarkStart w:id="0" w:name="_gjdgxs" w:colFirst="0" w:colLast="0"/>
      <w:bookmarkEnd w:id="0"/>
      <w:r>
        <w:t xml:space="preserve">A camera-trap survey investigating the use of pools by terrestrial mammals in the non-perennial </w:t>
      </w:r>
      <w:proofErr w:type="spellStart"/>
      <w:r>
        <w:t>Prins</w:t>
      </w:r>
      <w:proofErr w:type="spellEnd"/>
      <w:r>
        <w:t xml:space="preserve"> River system</w:t>
      </w:r>
    </w:p>
    <w:p w:rsidR="002D4193" w:rsidRDefault="002D4193" w:rsidP="002D4193">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Student number: 3650393</w:t>
      </w:r>
    </w:p>
    <w:p w:rsidR="002D4193" w:rsidRDefault="002D4193" w:rsidP="002D4193">
      <w:pPr>
        <w:rPr>
          <w:rFonts w:ascii="Cambria" w:eastAsia="Cambria" w:hAnsi="Cambria" w:cs="Cambria"/>
          <w:sz w:val="32"/>
          <w:szCs w:val="32"/>
        </w:rPr>
      </w:pP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2D4193" w:rsidRDefault="002D4193" w:rsidP="002D4193">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2D4193" w:rsidRDefault="002D4193" w:rsidP="002D4193">
      <w:pPr>
        <w:jc w:val="center"/>
        <w:rPr>
          <w:rFonts w:ascii="Cambria" w:eastAsia="Cambria" w:hAnsi="Cambria" w:cs="Cambria"/>
          <w:b/>
          <w:sz w:val="32"/>
          <w:szCs w:val="32"/>
        </w:rPr>
      </w:pP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sdt>
      <w:sdtPr>
        <w:id w:val="1645317030"/>
        <w:docPartObj>
          <w:docPartGallery w:val="Table of Contents"/>
          <w:docPartUnique/>
        </w:docPartObj>
      </w:sdtPr>
      <w:sdtEndPr>
        <w:rPr>
          <w:rFonts w:ascii="Calibri" w:eastAsia="Calibri" w:hAnsi="Calibri" w:cs="Calibri"/>
          <w:noProof/>
          <w:color w:val="auto"/>
          <w:sz w:val="24"/>
          <w:szCs w:val="24"/>
          <w:lang w:val="en-ZA" w:eastAsia="en-US"/>
        </w:rPr>
      </w:sdtEndPr>
      <w:sdtContent>
        <w:p w:rsidR="004D60FE" w:rsidRDefault="004D60FE" w:rsidP="004D60FE">
          <w:pPr>
            <w:pStyle w:val="TOCHeading"/>
            <w:jc w:val="center"/>
            <w:rPr>
              <w:color w:val="auto"/>
              <w:sz w:val="48"/>
              <w:szCs w:val="48"/>
            </w:rPr>
          </w:pPr>
          <w:r w:rsidRPr="00167D97">
            <w:rPr>
              <w:color w:val="auto"/>
              <w:sz w:val="48"/>
              <w:szCs w:val="48"/>
            </w:rPr>
            <w:t>Table of Contents</w:t>
          </w:r>
        </w:p>
        <w:p w:rsidR="00167D97" w:rsidRPr="00167D97" w:rsidRDefault="00167D97" w:rsidP="00167D97">
          <w:pPr>
            <w:rPr>
              <w:lang w:val="en-US" w:eastAsia="ja-JP"/>
            </w:rPr>
          </w:pPr>
        </w:p>
        <w:p w:rsidR="00AB5A7A" w:rsidRPr="00AB5A7A" w:rsidRDefault="004D60FE">
          <w:pPr>
            <w:pStyle w:val="TOC1"/>
            <w:tabs>
              <w:tab w:val="right" w:pos="9350"/>
            </w:tabs>
            <w:rPr>
              <w:rFonts w:ascii="Constantia" w:eastAsiaTheme="minorEastAsia" w:hAnsi="Constantia" w:cstheme="minorBidi"/>
              <w:noProof/>
              <w:sz w:val="22"/>
              <w:szCs w:val="22"/>
              <w:lang w:val="en-US"/>
            </w:rPr>
          </w:pPr>
          <w:r w:rsidRPr="00AB5A7A">
            <w:rPr>
              <w:rFonts w:ascii="Constantia" w:hAnsi="Constantia"/>
            </w:rPr>
            <w:fldChar w:fldCharType="begin"/>
          </w:r>
          <w:r w:rsidRPr="00AB5A7A">
            <w:rPr>
              <w:rFonts w:ascii="Constantia" w:hAnsi="Constantia"/>
            </w:rPr>
            <w:instrText xml:space="preserve"> TOC \o "1-3" \h \z \u </w:instrText>
          </w:r>
          <w:r w:rsidRPr="00AB5A7A">
            <w:rPr>
              <w:rFonts w:ascii="Constantia" w:hAnsi="Constantia"/>
            </w:rPr>
            <w:fldChar w:fldCharType="separate"/>
          </w:r>
          <w:hyperlink w:anchor="_Toc24917979" w:history="1">
            <w:r w:rsidR="00AB5A7A" w:rsidRPr="00AB5A7A">
              <w:rPr>
                <w:rStyle w:val="Hyperlink"/>
                <w:rFonts w:ascii="Constantia" w:hAnsi="Constantia"/>
                <w:noProof/>
              </w:rPr>
              <w:t>Introduction</w:t>
            </w:r>
            <w:r w:rsidR="00AB5A7A" w:rsidRPr="00AB5A7A">
              <w:rPr>
                <w:rFonts w:ascii="Constantia" w:hAnsi="Constantia"/>
                <w:noProof/>
                <w:webHidden/>
              </w:rPr>
              <w:tab/>
            </w:r>
            <w:r w:rsidR="00AB5A7A" w:rsidRPr="00AB5A7A">
              <w:rPr>
                <w:rFonts w:ascii="Constantia" w:hAnsi="Constantia"/>
                <w:noProof/>
                <w:webHidden/>
              </w:rPr>
              <w:fldChar w:fldCharType="begin"/>
            </w:r>
            <w:r w:rsidR="00AB5A7A" w:rsidRPr="00AB5A7A">
              <w:rPr>
                <w:rFonts w:ascii="Constantia" w:hAnsi="Constantia"/>
                <w:noProof/>
                <w:webHidden/>
              </w:rPr>
              <w:instrText xml:space="preserve"> PAGEREF _Toc24917979 \h </w:instrText>
            </w:r>
            <w:r w:rsidR="00AB5A7A" w:rsidRPr="00AB5A7A">
              <w:rPr>
                <w:rFonts w:ascii="Constantia" w:hAnsi="Constantia"/>
                <w:noProof/>
                <w:webHidden/>
              </w:rPr>
            </w:r>
            <w:r w:rsidR="00AB5A7A" w:rsidRPr="00AB5A7A">
              <w:rPr>
                <w:rFonts w:ascii="Constantia" w:hAnsi="Constantia"/>
                <w:noProof/>
                <w:webHidden/>
              </w:rPr>
              <w:fldChar w:fldCharType="separate"/>
            </w:r>
            <w:r w:rsidR="00AB5A7A" w:rsidRPr="00AB5A7A">
              <w:rPr>
                <w:rFonts w:ascii="Constantia" w:hAnsi="Constantia"/>
                <w:noProof/>
                <w:webHidden/>
              </w:rPr>
              <w:t>3</w:t>
            </w:r>
            <w:r w:rsidR="00AB5A7A" w:rsidRPr="00AB5A7A">
              <w:rPr>
                <w:rFonts w:ascii="Constantia" w:hAnsi="Constantia"/>
                <w:noProof/>
                <w:webHidden/>
              </w:rPr>
              <w:fldChar w:fldCharType="end"/>
            </w:r>
          </w:hyperlink>
        </w:p>
        <w:p w:rsidR="00AB5A7A" w:rsidRPr="00AB5A7A" w:rsidRDefault="00AB5A7A">
          <w:pPr>
            <w:pStyle w:val="TOC2"/>
            <w:tabs>
              <w:tab w:val="right" w:pos="9350"/>
            </w:tabs>
            <w:rPr>
              <w:rFonts w:ascii="Constantia" w:eastAsiaTheme="minorEastAsia" w:hAnsi="Constantia" w:cstheme="minorBidi"/>
              <w:noProof/>
              <w:sz w:val="22"/>
              <w:szCs w:val="22"/>
              <w:lang w:val="en-US"/>
            </w:rPr>
          </w:pPr>
          <w:hyperlink w:anchor="_Toc24917980" w:history="1">
            <w:r w:rsidRPr="00AB5A7A">
              <w:rPr>
                <w:rStyle w:val="Hyperlink"/>
                <w:rFonts w:ascii="Constantia" w:hAnsi="Constantia"/>
                <w:noProof/>
              </w:rPr>
              <w:t>Non-perennial rivers</w:t>
            </w:r>
            <w:r w:rsidRPr="00AB5A7A">
              <w:rPr>
                <w:rFonts w:ascii="Constantia" w:hAnsi="Constantia"/>
                <w:noProof/>
                <w:webHidden/>
              </w:rPr>
              <w:tab/>
            </w:r>
            <w:r w:rsidRPr="00AB5A7A">
              <w:rPr>
                <w:rFonts w:ascii="Constantia" w:hAnsi="Constantia"/>
                <w:noProof/>
                <w:webHidden/>
              </w:rPr>
              <w:fldChar w:fldCharType="begin"/>
            </w:r>
            <w:r w:rsidRPr="00AB5A7A">
              <w:rPr>
                <w:rFonts w:ascii="Constantia" w:hAnsi="Constantia"/>
                <w:noProof/>
                <w:webHidden/>
              </w:rPr>
              <w:instrText xml:space="preserve"> PAGEREF _Toc24917980 \h </w:instrText>
            </w:r>
            <w:r w:rsidRPr="00AB5A7A">
              <w:rPr>
                <w:rFonts w:ascii="Constantia" w:hAnsi="Constantia"/>
                <w:noProof/>
                <w:webHidden/>
              </w:rPr>
            </w:r>
            <w:r w:rsidRPr="00AB5A7A">
              <w:rPr>
                <w:rFonts w:ascii="Constantia" w:hAnsi="Constantia"/>
                <w:noProof/>
                <w:webHidden/>
              </w:rPr>
              <w:fldChar w:fldCharType="separate"/>
            </w:r>
            <w:r w:rsidRPr="00AB5A7A">
              <w:rPr>
                <w:rFonts w:ascii="Constantia" w:hAnsi="Constantia"/>
                <w:noProof/>
                <w:webHidden/>
              </w:rPr>
              <w:t>3</w:t>
            </w:r>
            <w:r w:rsidRPr="00AB5A7A">
              <w:rPr>
                <w:rFonts w:ascii="Constantia" w:hAnsi="Constantia"/>
                <w:noProof/>
                <w:webHidden/>
              </w:rPr>
              <w:fldChar w:fldCharType="end"/>
            </w:r>
          </w:hyperlink>
        </w:p>
        <w:p w:rsidR="00AB5A7A" w:rsidRPr="00AB5A7A" w:rsidRDefault="00AB5A7A">
          <w:pPr>
            <w:pStyle w:val="TOC2"/>
            <w:tabs>
              <w:tab w:val="right" w:pos="9350"/>
            </w:tabs>
            <w:rPr>
              <w:rFonts w:ascii="Constantia" w:eastAsiaTheme="minorEastAsia" w:hAnsi="Constantia" w:cstheme="minorBidi"/>
              <w:noProof/>
              <w:sz w:val="22"/>
              <w:szCs w:val="22"/>
              <w:lang w:val="en-US"/>
            </w:rPr>
          </w:pPr>
          <w:hyperlink w:anchor="_Toc24917981" w:history="1">
            <w:r w:rsidRPr="00AB5A7A">
              <w:rPr>
                <w:rStyle w:val="Hyperlink"/>
                <w:rFonts w:ascii="Constantia" w:hAnsi="Constantia" w:cs="Arial"/>
                <w:noProof/>
              </w:rPr>
              <w:t>Sampling animal communities</w:t>
            </w:r>
            <w:r w:rsidRPr="00AB5A7A">
              <w:rPr>
                <w:rFonts w:ascii="Constantia" w:hAnsi="Constantia"/>
                <w:noProof/>
                <w:webHidden/>
              </w:rPr>
              <w:tab/>
            </w:r>
            <w:r w:rsidRPr="00AB5A7A">
              <w:rPr>
                <w:rFonts w:ascii="Constantia" w:hAnsi="Constantia"/>
                <w:noProof/>
                <w:webHidden/>
              </w:rPr>
              <w:fldChar w:fldCharType="begin"/>
            </w:r>
            <w:r w:rsidRPr="00AB5A7A">
              <w:rPr>
                <w:rFonts w:ascii="Constantia" w:hAnsi="Constantia"/>
                <w:noProof/>
                <w:webHidden/>
              </w:rPr>
              <w:instrText xml:space="preserve"> PAGEREF _Toc24917981 \h </w:instrText>
            </w:r>
            <w:r w:rsidRPr="00AB5A7A">
              <w:rPr>
                <w:rFonts w:ascii="Constantia" w:hAnsi="Constantia"/>
                <w:noProof/>
                <w:webHidden/>
              </w:rPr>
            </w:r>
            <w:r w:rsidRPr="00AB5A7A">
              <w:rPr>
                <w:rFonts w:ascii="Constantia" w:hAnsi="Constantia"/>
                <w:noProof/>
                <w:webHidden/>
              </w:rPr>
              <w:fldChar w:fldCharType="separate"/>
            </w:r>
            <w:r w:rsidRPr="00AB5A7A">
              <w:rPr>
                <w:rFonts w:ascii="Constantia" w:hAnsi="Constantia"/>
                <w:noProof/>
                <w:webHidden/>
              </w:rPr>
              <w:t>6</w:t>
            </w:r>
            <w:r w:rsidRPr="00AB5A7A">
              <w:rPr>
                <w:rFonts w:ascii="Constantia" w:hAnsi="Constantia"/>
                <w:noProof/>
                <w:webHidden/>
              </w:rPr>
              <w:fldChar w:fldCharType="end"/>
            </w:r>
          </w:hyperlink>
        </w:p>
        <w:p w:rsidR="00AB5A7A" w:rsidRPr="00AB5A7A" w:rsidRDefault="00AB5A7A">
          <w:pPr>
            <w:pStyle w:val="TOC1"/>
            <w:tabs>
              <w:tab w:val="right" w:pos="9350"/>
            </w:tabs>
            <w:rPr>
              <w:rFonts w:ascii="Constantia" w:eastAsiaTheme="minorEastAsia" w:hAnsi="Constantia" w:cstheme="minorBidi"/>
              <w:noProof/>
              <w:sz w:val="22"/>
              <w:szCs w:val="22"/>
              <w:lang w:val="en-US"/>
            </w:rPr>
          </w:pPr>
          <w:hyperlink w:anchor="_Toc24917982" w:history="1">
            <w:r w:rsidRPr="00AB5A7A">
              <w:rPr>
                <w:rStyle w:val="Hyperlink"/>
                <w:rFonts w:ascii="Constantia" w:hAnsi="Constantia"/>
                <w:noProof/>
              </w:rPr>
              <w:t>Methods and Materials</w:t>
            </w:r>
            <w:r w:rsidRPr="00AB5A7A">
              <w:rPr>
                <w:rFonts w:ascii="Constantia" w:hAnsi="Constantia"/>
                <w:noProof/>
                <w:webHidden/>
              </w:rPr>
              <w:tab/>
            </w:r>
            <w:r w:rsidRPr="00AB5A7A">
              <w:rPr>
                <w:rFonts w:ascii="Constantia" w:hAnsi="Constantia"/>
                <w:noProof/>
                <w:webHidden/>
              </w:rPr>
              <w:fldChar w:fldCharType="begin"/>
            </w:r>
            <w:r w:rsidRPr="00AB5A7A">
              <w:rPr>
                <w:rFonts w:ascii="Constantia" w:hAnsi="Constantia"/>
                <w:noProof/>
                <w:webHidden/>
              </w:rPr>
              <w:instrText xml:space="preserve"> PAGEREF _Toc24917982 \h </w:instrText>
            </w:r>
            <w:r w:rsidRPr="00AB5A7A">
              <w:rPr>
                <w:rFonts w:ascii="Constantia" w:hAnsi="Constantia"/>
                <w:noProof/>
                <w:webHidden/>
              </w:rPr>
            </w:r>
            <w:r w:rsidRPr="00AB5A7A">
              <w:rPr>
                <w:rFonts w:ascii="Constantia" w:hAnsi="Constantia"/>
                <w:noProof/>
                <w:webHidden/>
              </w:rPr>
              <w:fldChar w:fldCharType="separate"/>
            </w:r>
            <w:r w:rsidRPr="00AB5A7A">
              <w:rPr>
                <w:rFonts w:ascii="Constantia" w:hAnsi="Constantia"/>
                <w:noProof/>
                <w:webHidden/>
              </w:rPr>
              <w:t>12</w:t>
            </w:r>
            <w:r w:rsidRPr="00AB5A7A">
              <w:rPr>
                <w:rFonts w:ascii="Constantia" w:hAnsi="Constantia"/>
                <w:noProof/>
                <w:webHidden/>
              </w:rPr>
              <w:fldChar w:fldCharType="end"/>
            </w:r>
          </w:hyperlink>
        </w:p>
        <w:p w:rsidR="00AB5A7A" w:rsidRPr="00AB5A7A" w:rsidRDefault="00AB5A7A">
          <w:pPr>
            <w:pStyle w:val="TOC2"/>
            <w:tabs>
              <w:tab w:val="right" w:pos="9350"/>
            </w:tabs>
            <w:rPr>
              <w:rFonts w:ascii="Constantia" w:eastAsiaTheme="minorEastAsia" w:hAnsi="Constantia" w:cstheme="minorBidi"/>
              <w:noProof/>
              <w:sz w:val="22"/>
              <w:szCs w:val="22"/>
              <w:lang w:val="en-US"/>
            </w:rPr>
          </w:pPr>
          <w:hyperlink w:anchor="_Toc24917983" w:history="1">
            <w:r w:rsidRPr="00AB5A7A">
              <w:rPr>
                <w:rStyle w:val="Hyperlink"/>
                <w:rFonts w:ascii="Constantia" w:hAnsi="Constantia"/>
                <w:noProof/>
              </w:rPr>
              <w:t>Study area</w:t>
            </w:r>
            <w:r w:rsidRPr="00AB5A7A">
              <w:rPr>
                <w:rFonts w:ascii="Constantia" w:hAnsi="Constantia"/>
                <w:noProof/>
                <w:webHidden/>
              </w:rPr>
              <w:tab/>
            </w:r>
            <w:r w:rsidRPr="00AB5A7A">
              <w:rPr>
                <w:rFonts w:ascii="Constantia" w:hAnsi="Constantia"/>
                <w:noProof/>
                <w:webHidden/>
              </w:rPr>
              <w:fldChar w:fldCharType="begin"/>
            </w:r>
            <w:r w:rsidRPr="00AB5A7A">
              <w:rPr>
                <w:rFonts w:ascii="Constantia" w:hAnsi="Constantia"/>
                <w:noProof/>
                <w:webHidden/>
              </w:rPr>
              <w:instrText xml:space="preserve"> PAGEREF _Toc24917983 \h </w:instrText>
            </w:r>
            <w:r w:rsidRPr="00AB5A7A">
              <w:rPr>
                <w:rFonts w:ascii="Constantia" w:hAnsi="Constantia"/>
                <w:noProof/>
                <w:webHidden/>
              </w:rPr>
            </w:r>
            <w:r w:rsidRPr="00AB5A7A">
              <w:rPr>
                <w:rFonts w:ascii="Constantia" w:hAnsi="Constantia"/>
                <w:noProof/>
                <w:webHidden/>
              </w:rPr>
              <w:fldChar w:fldCharType="separate"/>
            </w:r>
            <w:r w:rsidRPr="00AB5A7A">
              <w:rPr>
                <w:rFonts w:ascii="Constantia" w:hAnsi="Constantia"/>
                <w:noProof/>
                <w:webHidden/>
              </w:rPr>
              <w:t>12</w:t>
            </w:r>
            <w:r w:rsidRPr="00AB5A7A">
              <w:rPr>
                <w:rFonts w:ascii="Constantia" w:hAnsi="Constantia"/>
                <w:noProof/>
                <w:webHidden/>
              </w:rPr>
              <w:fldChar w:fldCharType="end"/>
            </w:r>
          </w:hyperlink>
        </w:p>
        <w:p w:rsidR="00AB5A7A" w:rsidRPr="00AB5A7A" w:rsidRDefault="00AB5A7A">
          <w:pPr>
            <w:pStyle w:val="TOC2"/>
            <w:tabs>
              <w:tab w:val="right" w:pos="9350"/>
            </w:tabs>
            <w:rPr>
              <w:rFonts w:ascii="Constantia" w:eastAsiaTheme="minorEastAsia" w:hAnsi="Constantia" w:cstheme="minorBidi"/>
              <w:noProof/>
              <w:sz w:val="22"/>
              <w:szCs w:val="22"/>
              <w:lang w:val="en-US"/>
            </w:rPr>
          </w:pPr>
          <w:hyperlink w:anchor="_Toc24917984" w:history="1">
            <w:r w:rsidRPr="00AB5A7A">
              <w:rPr>
                <w:rStyle w:val="Hyperlink"/>
                <w:rFonts w:ascii="Constantia" w:hAnsi="Constantia"/>
                <w:noProof/>
              </w:rPr>
              <w:t>Survey design</w:t>
            </w:r>
            <w:r w:rsidRPr="00AB5A7A">
              <w:rPr>
                <w:rFonts w:ascii="Constantia" w:hAnsi="Constantia"/>
                <w:noProof/>
                <w:webHidden/>
              </w:rPr>
              <w:tab/>
            </w:r>
            <w:r w:rsidRPr="00AB5A7A">
              <w:rPr>
                <w:rFonts w:ascii="Constantia" w:hAnsi="Constantia"/>
                <w:noProof/>
                <w:webHidden/>
              </w:rPr>
              <w:fldChar w:fldCharType="begin"/>
            </w:r>
            <w:r w:rsidRPr="00AB5A7A">
              <w:rPr>
                <w:rFonts w:ascii="Constantia" w:hAnsi="Constantia"/>
                <w:noProof/>
                <w:webHidden/>
              </w:rPr>
              <w:instrText xml:space="preserve"> PAGEREF _Toc24917984 \h </w:instrText>
            </w:r>
            <w:r w:rsidRPr="00AB5A7A">
              <w:rPr>
                <w:rFonts w:ascii="Constantia" w:hAnsi="Constantia"/>
                <w:noProof/>
                <w:webHidden/>
              </w:rPr>
            </w:r>
            <w:r w:rsidRPr="00AB5A7A">
              <w:rPr>
                <w:rFonts w:ascii="Constantia" w:hAnsi="Constantia"/>
                <w:noProof/>
                <w:webHidden/>
              </w:rPr>
              <w:fldChar w:fldCharType="separate"/>
            </w:r>
            <w:r w:rsidRPr="00AB5A7A">
              <w:rPr>
                <w:rFonts w:ascii="Constantia" w:hAnsi="Constantia"/>
                <w:noProof/>
                <w:webHidden/>
              </w:rPr>
              <w:t>15</w:t>
            </w:r>
            <w:r w:rsidRPr="00AB5A7A">
              <w:rPr>
                <w:rFonts w:ascii="Constantia" w:hAnsi="Constantia"/>
                <w:noProof/>
                <w:webHidden/>
              </w:rPr>
              <w:fldChar w:fldCharType="end"/>
            </w:r>
          </w:hyperlink>
        </w:p>
        <w:p w:rsidR="00AB5A7A" w:rsidRPr="00AB5A7A" w:rsidRDefault="00AB5A7A">
          <w:pPr>
            <w:pStyle w:val="TOC2"/>
            <w:tabs>
              <w:tab w:val="right" w:pos="9350"/>
            </w:tabs>
            <w:rPr>
              <w:rFonts w:ascii="Constantia" w:eastAsiaTheme="minorEastAsia" w:hAnsi="Constantia" w:cstheme="minorBidi"/>
              <w:noProof/>
              <w:sz w:val="22"/>
              <w:szCs w:val="22"/>
              <w:lang w:val="en-US"/>
            </w:rPr>
          </w:pPr>
          <w:hyperlink w:anchor="_Toc24917985" w:history="1">
            <w:r w:rsidRPr="00AB5A7A">
              <w:rPr>
                <w:rStyle w:val="Hyperlink"/>
                <w:rFonts w:ascii="Constantia" w:hAnsi="Constantia"/>
                <w:noProof/>
              </w:rPr>
              <w:t>Data analysis</w:t>
            </w:r>
            <w:r w:rsidRPr="00AB5A7A">
              <w:rPr>
                <w:rFonts w:ascii="Constantia" w:hAnsi="Constantia"/>
                <w:noProof/>
                <w:webHidden/>
              </w:rPr>
              <w:tab/>
            </w:r>
            <w:r w:rsidRPr="00AB5A7A">
              <w:rPr>
                <w:rFonts w:ascii="Constantia" w:hAnsi="Constantia"/>
                <w:noProof/>
                <w:webHidden/>
              </w:rPr>
              <w:fldChar w:fldCharType="begin"/>
            </w:r>
            <w:r w:rsidRPr="00AB5A7A">
              <w:rPr>
                <w:rFonts w:ascii="Constantia" w:hAnsi="Constantia"/>
                <w:noProof/>
                <w:webHidden/>
              </w:rPr>
              <w:instrText xml:space="preserve"> PAGEREF _Toc24917985 \h </w:instrText>
            </w:r>
            <w:r w:rsidRPr="00AB5A7A">
              <w:rPr>
                <w:rFonts w:ascii="Constantia" w:hAnsi="Constantia"/>
                <w:noProof/>
                <w:webHidden/>
              </w:rPr>
            </w:r>
            <w:r w:rsidRPr="00AB5A7A">
              <w:rPr>
                <w:rFonts w:ascii="Constantia" w:hAnsi="Constantia"/>
                <w:noProof/>
                <w:webHidden/>
              </w:rPr>
              <w:fldChar w:fldCharType="separate"/>
            </w:r>
            <w:r w:rsidRPr="00AB5A7A">
              <w:rPr>
                <w:rFonts w:ascii="Constantia" w:hAnsi="Constantia"/>
                <w:noProof/>
                <w:webHidden/>
              </w:rPr>
              <w:t>18</w:t>
            </w:r>
            <w:r w:rsidRPr="00AB5A7A">
              <w:rPr>
                <w:rFonts w:ascii="Constantia" w:hAnsi="Constantia"/>
                <w:noProof/>
                <w:webHidden/>
              </w:rPr>
              <w:fldChar w:fldCharType="end"/>
            </w:r>
          </w:hyperlink>
        </w:p>
        <w:p w:rsidR="00AB5A7A" w:rsidRPr="00AB5A7A" w:rsidRDefault="00AB5A7A">
          <w:pPr>
            <w:pStyle w:val="TOC1"/>
            <w:tabs>
              <w:tab w:val="right" w:pos="9350"/>
            </w:tabs>
            <w:rPr>
              <w:rFonts w:ascii="Constantia" w:eastAsiaTheme="minorEastAsia" w:hAnsi="Constantia" w:cstheme="minorBidi"/>
              <w:noProof/>
              <w:sz w:val="22"/>
              <w:szCs w:val="22"/>
              <w:lang w:val="en-US"/>
            </w:rPr>
          </w:pPr>
          <w:hyperlink w:anchor="_Toc24917986" w:history="1">
            <w:r w:rsidRPr="00AB5A7A">
              <w:rPr>
                <w:rStyle w:val="Hyperlink"/>
                <w:rFonts w:ascii="Constantia" w:hAnsi="Constantia"/>
                <w:noProof/>
              </w:rPr>
              <w:t>Results</w:t>
            </w:r>
            <w:r w:rsidRPr="00AB5A7A">
              <w:rPr>
                <w:rFonts w:ascii="Constantia" w:hAnsi="Constantia"/>
                <w:noProof/>
                <w:webHidden/>
              </w:rPr>
              <w:tab/>
            </w:r>
            <w:r w:rsidRPr="00AB5A7A">
              <w:rPr>
                <w:rFonts w:ascii="Constantia" w:hAnsi="Constantia"/>
                <w:noProof/>
                <w:webHidden/>
              </w:rPr>
              <w:fldChar w:fldCharType="begin"/>
            </w:r>
            <w:r w:rsidRPr="00AB5A7A">
              <w:rPr>
                <w:rFonts w:ascii="Constantia" w:hAnsi="Constantia"/>
                <w:noProof/>
                <w:webHidden/>
              </w:rPr>
              <w:instrText xml:space="preserve"> PAGEREF _Toc24917986 \h </w:instrText>
            </w:r>
            <w:r w:rsidRPr="00AB5A7A">
              <w:rPr>
                <w:rFonts w:ascii="Constantia" w:hAnsi="Constantia"/>
                <w:noProof/>
                <w:webHidden/>
              </w:rPr>
            </w:r>
            <w:r w:rsidRPr="00AB5A7A">
              <w:rPr>
                <w:rFonts w:ascii="Constantia" w:hAnsi="Constantia"/>
                <w:noProof/>
                <w:webHidden/>
              </w:rPr>
              <w:fldChar w:fldCharType="separate"/>
            </w:r>
            <w:r w:rsidRPr="00AB5A7A">
              <w:rPr>
                <w:rFonts w:ascii="Constantia" w:hAnsi="Constantia"/>
                <w:noProof/>
                <w:webHidden/>
              </w:rPr>
              <w:t>20</w:t>
            </w:r>
            <w:r w:rsidRPr="00AB5A7A">
              <w:rPr>
                <w:rFonts w:ascii="Constantia" w:hAnsi="Constantia"/>
                <w:noProof/>
                <w:webHidden/>
              </w:rPr>
              <w:fldChar w:fldCharType="end"/>
            </w:r>
          </w:hyperlink>
        </w:p>
        <w:p w:rsidR="004D60FE" w:rsidRDefault="004D60FE">
          <w:r w:rsidRPr="00AB5A7A">
            <w:rPr>
              <w:rFonts w:ascii="Constantia" w:hAnsi="Constantia"/>
              <w:b/>
              <w:bCs/>
              <w:noProof/>
            </w:rPr>
            <w:fldChar w:fldCharType="end"/>
          </w:r>
        </w:p>
      </w:sdtContent>
    </w:sdt>
    <w:p w:rsidR="002D4193" w:rsidRDefault="002D4193" w:rsidP="002D4193">
      <w:r>
        <w:br w:type="page"/>
      </w:r>
    </w:p>
    <w:p w:rsidR="004D60FE" w:rsidRPr="008052FD" w:rsidRDefault="004D60FE" w:rsidP="004D60FE">
      <w:pPr>
        <w:pStyle w:val="Heading1"/>
        <w:rPr>
          <w:rFonts w:ascii="Constantia" w:hAnsi="Constantia"/>
        </w:rPr>
      </w:pPr>
      <w:bookmarkStart w:id="1" w:name="_Toc24898506"/>
      <w:bookmarkStart w:id="2" w:name="_Toc24917979"/>
      <w:r w:rsidRPr="008052FD">
        <w:rPr>
          <w:rFonts w:ascii="Constantia" w:hAnsi="Constantia"/>
        </w:rPr>
        <w:lastRenderedPageBreak/>
        <w:t>Introduction</w:t>
      </w:r>
      <w:bookmarkEnd w:id="1"/>
      <w:bookmarkEnd w:id="2"/>
    </w:p>
    <w:p w:rsidR="004D60FE" w:rsidRPr="008052FD" w:rsidRDefault="004D60FE" w:rsidP="004D60FE">
      <w:pPr>
        <w:pStyle w:val="Heading2"/>
        <w:rPr>
          <w:rFonts w:ascii="Constantia" w:hAnsi="Constantia"/>
        </w:rPr>
      </w:pPr>
      <w:bookmarkStart w:id="3" w:name="_Toc24898507"/>
      <w:bookmarkStart w:id="4" w:name="_Toc24917980"/>
      <w:r w:rsidRPr="008052FD">
        <w:rPr>
          <w:rFonts w:ascii="Constantia" w:hAnsi="Constantia"/>
        </w:rPr>
        <w:t>Non-perennial rivers</w:t>
      </w:r>
      <w:bookmarkEnd w:id="3"/>
      <w:bookmarkEnd w:id="4"/>
    </w:p>
    <w:p w:rsidR="004D60FE" w:rsidRPr="004F7971" w:rsidRDefault="004D60FE" w:rsidP="004D60FE">
      <w:pPr>
        <w:rPr>
          <w:rFonts w:ascii="Constantia" w:hAnsi="Constantia" w:cs="Arial"/>
        </w:rPr>
      </w:pPr>
      <w:r w:rsidRPr="004F7971">
        <w:rPr>
          <w:rFonts w:ascii="Constantia" w:hAnsi="Constantia" w:cs="Arial"/>
        </w:rPr>
        <w:t xml:space="preserve">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 as well as globally (Raymond </w:t>
      </w:r>
      <w:r w:rsidRPr="004F7971">
        <w:rPr>
          <w:rFonts w:ascii="Constantia" w:hAnsi="Constantia" w:cs="Arial"/>
          <w:i/>
        </w:rPr>
        <w:t xml:space="preserve">et </w:t>
      </w:r>
      <w:bookmarkStart w:id="5" w:name="_GoBack"/>
      <w:bookmarkEnd w:id="5"/>
      <w:r w:rsidRPr="004F7971">
        <w:rPr>
          <w:rFonts w:ascii="Constantia" w:hAnsi="Constantia" w:cs="Arial"/>
          <w:i/>
        </w:rPr>
        <w:t>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xml:space="preserve">, 2019). As a result of their variability, they are challenging systems for the terrestrial mammas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 xml:space="preserve">they are equally challenging to manage but this does not mean they should be underrepresented by policy-makers. Rivers that run dry should no longer be considered atypical, but rather, as being part of a global phenomenon.      </w:t>
      </w:r>
    </w:p>
    <w:p w:rsidR="004D60FE" w:rsidRPr="004F7971" w:rsidRDefault="004D60FE" w:rsidP="004D60FE">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4D60FE" w:rsidRPr="004F7971" w:rsidRDefault="004D60FE" w:rsidP="004D60FE">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(Sánchez-Montoya et al., 2016).</w:t>
      </w:r>
      <w:r w:rsidRPr="004F7971">
        <w:rPr>
          <w:rFonts w:ascii="Constantia" w:hAnsi="Constantia" w:cs="Arial"/>
        </w:rPr>
        <w:t xml:space="preserve"> Many dry riverbeds contain minimal trees, ensuring limited obstructions and making it favourable as a means of migration.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xml:space="preserve">, </w:t>
      </w:r>
      <w:r w:rsidRPr="004F7971">
        <w:rPr>
          <w:rFonts w:ascii="Constantia" w:hAnsi="Constantia" w:cs="Arial"/>
          <w:highlight w:val="white"/>
        </w:rPr>
        <w:lastRenderedPageBreak/>
        <w:t>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 and it is this </w:t>
      </w:r>
      <w:proofErr w:type="spellStart"/>
      <w:r w:rsidRPr="004F7971">
        <w:rPr>
          <w:rFonts w:ascii="Constantia" w:hAnsi="Constantia" w:cs="Arial"/>
        </w:rPr>
        <w:t>ecotone</w:t>
      </w:r>
      <w:proofErr w:type="spellEnd"/>
      <w:r w:rsidRPr="004F7971">
        <w:rPr>
          <w:rFonts w:ascii="Constantia" w:hAnsi="Constantia" w:cs="Arial"/>
        </w:rPr>
        <w:t xml:space="preserve"> is responsible for maintaining the diversity in species composition.     </w:t>
      </w:r>
    </w:p>
    <w:p w:rsidR="004D60FE" w:rsidRPr="004F7971" w:rsidRDefault="004D60FE" w:rsidP="004D60FE">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(Seaman et al.,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4D60FE" w:rsidRPr="004F7971" w:rsidRDefault="004D60FE" w:rsidP="004D60FE">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4D60FE" w:rsidRPr="004F7971" w:rsidRDefault="004D60FE" w:rsidP="004D60FE">
      <w:pPr>
        <w:rPr>
          <w:rFonts w:ascii="Constantia" w:hAnsi="Constantia" w:cs="Arial"/>
        </w:rPr>
      </w:pPr>
    </w:p>
    <w:p w:rsidR="004D60FE" w:rsidRPr="004F7971" w:rsidRDefault="004D60FE" w:rsidP="004D60FE">
      <w:pPr>
        <w:pStyle w:val="Heading2"/>
        <w:rPr>
          <w:rFonts w:ascii="Constantia" w:hAnsi="Constantia" w:cs="Arial"/>
        </w:rPr>
      </w:pPr>
      <w:bookmarkStart w:id="6" w:name="_Toc24898508"/>
      <w:bookmarkStart w:id="7" w:name="_Toc24917981"/>
      <w:r w:rsidRPr="004F7971">
        <w:rPr>
          <w:rFonts w:ascii="Constantia" w:hAnsi="Constantia" w:cs="Arial"/>
        </w:rPr>
        <w:t>Sampling animal communities</w:t>
      </w:r>
      <w:bookmarkEnd w:id="6"/>
      <w:bookmarkEnd w:id="7"/>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to study them in a non-invasive manner using traditional methods as they are frequently nocturnal, avoid human presence and are noted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xml:space="preserve">, 2013). Furthermore, in the case of predators, physical handling can be difficult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4D60FE" w:rsidRPr="004F7971" w:rsidRDefault="004D60FE" w:rsidP="004D60FE">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4D60FE" w:rsidRPr="004F7971" w:rsidRDefault="004D60FE" w:rsidP="004D60FE">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(2015) which utilized data over multiple surveys, and was then able to estimate species presence with higher accuracy, as well as for species with minimal data.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individuals </w:t>
      </w:r>
      <w:r w:rsidRPr="004F7971">
        <w:rPr>
          <w:rFonts w:ascii="Constantia" w:hAnsi="Constantia" w:cs="Arial"/>
        </w:rPr>
        <w:lastRenderedPageBreak/>
        <w:t xml:space="preserve">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4D60FE" w:rsidRPr="004F7971" w:rsidRDefault="004D60FE" w:rsidP="004D60FE">
      <w:pPr>
        <w:rPr>
          <w:rFonts w:ascii="Constantia" w:hAnsi="Constantia" w:cs="Arial"/>
        </w:rPr>
      </w:pPr>
      <w:bookmarkStart w:id="8" w:name="_30j0zll" w:colFirst="0" w:colLast="0"/>
      <w:bookmarkEnd w:id="8"/>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did show,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4D60FE" w:rsidRPr="004F7971" w:rsidRDefault="004D60FE" w:rsidP="004D60FE">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influence detection. Certain surveys use bait, for example the use of a fish lure when </w:t>
      </w:r>
      <w:r w:rsidRPr="004F7971">
        <w:rPr>
          <w:rFonts w:ascii="Constantia" w:hAnsi="Constantia" w:cs="Arial"/>
        </w:rPr>
        <w:lastRenderedPageBreak/>
        <w:t>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at all detected except at a water source. This shows the importance of including a water source when attempting to provide an inventory for an environment that includes one.  </w:t>
      </w:r>
    </w:p>
    <w:p w:rsidR="004D60FE" w:rsidRPr="004F7971" w:rsidRDefault="004D60FE" w:rsidP="004D60FE">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4D60FE" w:rsidRPr="004F7971" w:rsidRDefault="004D60FE" w:rsidP="004D60FE">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mammalian wildlife component of a non-perennial river. The aim of this project is to </w:t>
      </w:r>
      <w:r w:rsidRPr="004F7971">
        <w:rPr>
          <w:rFonts w:ascii="Constantia" w:hAnsi="Constantia" w:cs="Arial"/>
        </w:rPr>
        <w:lastRenderedPageBreak/>
        <w:t xml:space="preserve">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 Document the assemblages of terrestrial mammals that are directly and indirectly affected by the presence of pools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4D60FE" w:rsidRPr="004F7971" w:rsidRDefault="004D60FE" w:rsidP="004D60FE">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proofErr w:type="spellStart"/>
      <w:r w:rsidRPr="004F7971">
        <w:rPr>
          <w:rFonts w:ascii="Constantia" w:hAnsi="Constantia" w:cs="Arial"/>
        </w:rPr>
        <w:t>Prins</w:t>
      </w:r>
      <w:proofErr w:type="spellEnd"/>
      <w:r w:rsidRPr="004F7971">
        <w:rPr>
          <w:rFonts w:ascii="Constantia" w:hAnsi="Constantia" w:cs="Arial"/>
        </w:rPr>
        <w:t xml:space="preserve"> River, along a gradient of pool water availability. </w:t>
      </w:r>
    </w:p>
    <w:p w:rsidR="004D60FE" w:rsidRPr="004F7971" w:rsidRDefault="004D60FE" w:rsidP="004D60FE">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Water Sciences that is concentrating on understanding the relationships between river flow, ecosystem characteristics and services provided by non-perennial rivers. This research can then be used to facilitate decision making and management of non-perennial rivers.</w:t>
      </w:r>
    </w:p>
    <w:p w:rsidR="004D60FE" w:rsidRPr="008052FD" w:rsidRDefault="004D60FE" w:rsidP="004D60FE">
      <w:pPr>
        <w:rPr>
          <w:rFonts w:ascii="Constantia" w:hAnsi="Constantia"/>
        </w:rPr>
      </w:pPr>
    </w:p>
    <w:p w:rsidR="004D60FE" w:rsidRPr="008052FD" w:rsidRDefault="004D60FE" w:rsidP="004D60FE">
      <w:pPr>
        <w:rPr>
          <w:rFonts w:ascii="Constantia" w:hAnsi="Constantia"/>
        </w:rPr>
      </w:pPr>
      <w:r w:rsidRPr="008052FD">
        <w:rPr>
          <w:rFonts w:ascii="Constantia" w:hAnsi="Constantia"/>
        </w:rPr>
        <w:br w:type="page"/>
      </w:r>
    </w:p>
    <w:p w:rsidR="004D60FE" w:rsidRPr="008052FD" w:rsidRDefault="004D60FE" w:rsidP="004D60FE">
      <w:pPr>
        <w:pStyle w:val="Heading1"/>
        <w:rPr>
          <w:rFonts w:ascii="Constantia" w:hAnsi="Constantia"/>
        </w:rPr>
      </w:pPr>
      <w:bookmarkStart w:id="9" w:name="_Toc24898509"/>
      <w:bookmarkStart w:id="10" w:name="_Toc24917982"/>
      <w:r w:rsidRPr="008052FD">
        <w:rPr>
          <w:rFonts w:ascii="Constantia" w:hAnsi="Constantia"/>
        </w:rPr>
        <w:lastRenderedPageBreak/>
        <w:t>Methods and Materials</w:t>
      </w:r>
      <w:bookmarkEnd w:id="9"/>
      <w:bookmarkEnd w:id="10"/>
    </w:p>
    <w:p w:rsidR="004D60FE" w:rsidRPr="008052FD" w:rsidRDefault="004D60FE" w:rsidP="004D60FE">
      <w:pPr>
        <w:pStyle w:val="Heading2"/>
        <w:rPr>
          <w:rFonts w:ascii="Constantia" w:hAnsi="Constantia"/>
        </w:rPr>
      </w:pPr>
      <w:bookmarkStart w:id="11" w:name="_Toc24898510"/>
      <w:bookmarkStart w:id="12" w:name="_Toc24917983"/>
      <w:r w:rsidRPr="008052FD">
        <w:rPr>
          <w:rFonts w:ascii="Constantia" w:hAnsi="Constantia"/>
        </w:rPr>
        <w:t>Study area</w:t>
      </w:r>
      <w:bookmarkEnd w:id="11"/>
      <w:bookmarkEnd w:id="12"/>
      <w:r w:rsidRPr="008052FD">
        <w:rPr>
          <w:rFonts w:ascii="Constantia" w:hAnsi="Constantia"/>
        </w:rPr>
        <w:t xml:space="preserve"> </w:t>
      </w:r>
    </w:p>
    <w:p w:rsidR="004D60FE" w:rsidRPr="004F7971" w:rsidRDefault="004D60FE" w:rsidP="004D60FE">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indeed,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4D60FE" w:rsidRPr="008052FD" w:rsidRDefault="004D60FE" w:rsidP="004D60FE">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4D60FE" w:rsidRPr="008052FD" w:rsidRDefault="004D60FE" w:rsidP="004D60FE">
      <w:pPr>
        <w:spacing w:after="0" w:line="240" w:lineRule="auto"/>
        <w:jc w:val="center"/>
        <w:rPr>
          <w:rFonts w:ascii="Constantia" w:hAnsi="Constantia"/>
        </w:rPr>
      </w:pPr>
      <w:r w:rsidRPr="008052FD">
        <w:rPr>
          <w:rFonts w:ascii="Constantia" w:hAnsi="Constantia"/>
        </w:rPr>
        <w:br w:type="page"/>
      </w:r>
    </w:p>
    <w:p w:rsidR="004D60FE" w:rsidRPr="008052FD" w:rsidRDefault="004D60FE" w:rsidP="004D60FE">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1D32EBA3" wp14:editId="45869605">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273887" cy="7167563"/>
                    </a:xfrm>
                    <a:prstGeom prst="rect">
                      <a:avLst/>
                    </a:prstGeom>
                    <a:ln/>
                  </pic:spPr>
                </pic:pic>
              </a:graphicData>
            </a:graphic>
          </wp:inline>
        </w:drawing>
      </w:r>
    </w:p>
    <w:tbl>
      <w:tblPr>
        <w:tblW w:w="10215" w:type="dxa"/>
        <w:tblInd w:w="-620" w:type="dxa"/>
        <w:tblLayout w:type="fixed"/>
        <w:tblLook w:val="0600" w:firstRow="0" w:lastRow="0" w:firstColumn="0" w:lastColumn="0" w:noHBand="1" w:noVBand="1"/>
      </w:tblPr>
      <w:tblGrid>
        <w:gridCol w:w="10215"/>
      </w:tblGrid>
      <w:tr w:rsidR="004D60FE" w:rsidRPr="008052FD" w:rsidTr="006B21DA">
        <w:trPr>
          <w:trHeight w:val="1348"/>
        </w:trPr>
        <w:tc>
          <w:tcPr>
            <w:tcW w:w="10215" w:type="dxa"/>
            <w:shd w:val="clear" w:color="auto" w:fill="auto"/>
            <w:tcMar>
              <w:top w:w="100" w:type="dxa"/>
              <w:left w:w="100" w:type="dxa"/>
              <w:bottom w:w="100" w:type="dxa"/>
              <w:right w:w="100" w:type="dxa"/>
            </w:tcMar>
          </w:tcPr>
          <w:p w:rsidR="004D60FE" w:rsidRPr="008052FD" w:rsidRDefault="004D60FE" w:rsidP="006B21DA">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4D60FE" w:rsidRPr="008052FD" w:rsidRDefault="004D60FE" w:rsidP="004D60FE">
      <w:pPr>
        <w:pStyle w:val="Heading2"/>
        <w:rPr>
          <w:rFonts w:ascii="Constantia" w:hAnsi="Constantia"/>
        </w:rPr>
      </w:pPr>
      <w:bookmarkStart w:id="13" w:name="_Toc24898511"/>
      <w:bookmarkStart w:id="14" w:name="_Toc24917984"/>
      <w:r w:rsidRPr="008052FD">
        <w:rPr>
          <w:rFonts w:ascii="Constantia" w:hAnsi="Constantia"/>
        </w:rPr>
        <w:lastRenderedPageBreak/>
        <w:t>Survey design</w:t>
      </w:r>
      <w:bookmarkEnd w:id="13"/>
      <w:bookmarkEnd w:id="14"/>
    </w:p>
    <w:p w:rsidR="004D60FE" w:rsidRDefault="004D60FE" w:rsidP="004D60FE">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proofErr w:type="spellStart"/>
      <w:r w:rsidRPr="004F7971">
        <w:rPr>
          <w:rFonts w:ascii="Constantia" w:hAnsi="Constantia" w:cs="Arial"/>
        </w:rPr>
        <w:t>occuring</w:t>
      </w:r>
      <w:proofErr w:type="spellEnd"/>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of the study (Figure 1, Frame B</w:t>
      </w:r>
      <w:proofErr w:type="gramStart"/>
      <w:r w:rsidRPr="004F7971">
        <w:rPr>
          <w:rFonts w:ascii="Constantia" w:hAnsi="Constantia" w:cs="Arial"/>
        </w:rPr>
        <w:t>) ,</w:t>
      </w:r>
      <w:proofErr w:type="gramEnd"/>
      <w:r w:rsidRPr="004F7971">
        <w:rPr>
          <w:rFonts w:ascii="Constantia" w:hAnsi="Constantia" w:cs="Arial"/>
        </w:rPr>
        <w:t xml:space="preserve"> with the other two cameras (NPR2 &amp; NPR3) situated at sites without perpetual water (Figure 1 Frame C). 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4D60FE" w:rsidRPr="004F7971" w:rsidRDefault="004D60FE" w:rsidP="004D60FE">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5736146F" wp14:editId="50BABF43">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4D60FE" w:rsidRDefault="004D60FE" w:rsidP="004D60FE">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Pr>
          <w:rFonts w:ascii="Constantia" w:hAnsi="Constantia" w:cs="Arial"/>
        </w:rPr>
        <w:t>ace of sandstone above (Figure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4D60FE" w:rsidRPr="004F7971" w:rsidRDefault="004D60FE" w:rsidP="004D60FE">
      <w:pPr>
        <w:rPr>
          <w:rFonts w:ascii="Constantia" w:hAnsi="Constantia" w:cs="Arial"/>
        </w:rPr>
      </w:pPr>
    </w:p>
    <w:p w:rsidR="004D60FE" w:rsidRDefault="004D60FE" w:rsidP="004D60FE">
      <w:pPr>
        <w:rPr>
          <w:rFonts w:ascii="Constantia" w:hAnsi="Constantia"/>
          <w:u w:val="single"/>
        </w:rPr>
      </w:pPr>
      <w:r>
        <w:rPr>
          <w:rFonts w:ascii="Constantia" w:hAnsi="Constantia"/>
        </w:rPr>
        <w:br w:type="page"/>
      </w:r>
    </w:p>
    <w:p w:rsidR="004D60FE" w:rsidRDefault="004D60FE" w:rsidP="004D60FE">
      <w:pPr>
        <w:pStyle w:val="Heading2"/>
        <w:rPr>
          <w:rFonts w:ascii="Constantia" w:hAnsi="Constantia"/>
        </w:rPr>
      </w:pPr>
      <w:bookmarkStart w:id="15" w:name="_Toc24898512"/>
      <w:bookmarkStart w:id="16" w:name="_Toc24917985"/>
      <w:r w:rsidRPr="008052FD">
        <w:rPr>
          <w:rFonts w:ascii="Constantia" w:hAnsi="Constantia"/>
        </w:rPr>
        <w:lastRenderedPageBreak/>
        <w:t>Data analysis</w:t>
      </w:r>
      <w:bookmarkEnd w:id="15"/>
      <w:bookmarkEnd w:id="16"/>
    </w:p>
    <w:p w:rsidR="004D60FE" w:rsidRPr="005469CD" w:rsidRDefault="004D60FE" w:rsidP="004D60FE"/>
    <w:p w:rsidR="004D60FE" w:rsidRPr="004F7971" w:rsidRDefault="004D60FE" w:rsidP="004D60FE">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w:t>
      </w:r>
      <w:r w:rsidR="00694E69">
        <w:rPr>
          <w:rFonts w:ascii="Constantia" w:hAnsi="Constantia" w:cs="Arial"/>
        </w:rPr>
        <w:t xml:space="preserve"> Images taken at night were enhanced in Adobe Photoshop </w:t>
      </w:r>
      <w:r w:rsidR="0084060A">
        <w:rPr>
          <w:rFonts w:ascii="Constantia" w:hAnsi="Constantia" w:cs="Arial"/>
        </w:rPr>
        <w:t>(Adobe Systems,</w:t>
      </w:r>
      <w:r w:rsidR="0084060A" w:rsidRPr="0084060A">
        <w:rPr>
          <w:rFonts w:ascii="Constantia" w:hAnsi="Constantia" w:cs="Arial"/>
        </w:rPr>
        <w:t xml:space="preserve"> Mountain View, CA)</w:t>
      </w:r>
      <w:r w:rsidR="0084060A">
        <w:rPr>
          <w:rFonts w:ascii="Constantia" w:hAnsi="Constantia" w:cs="Arial"/>
        </w:rPr>
        <w:t xml:space="preserve"> </w:t>
      </w:r>
      <w:r w:rsidR="00694E69">
        <w:rPr>
          <w:rFonts w:ascii="Constantia" w:hAnsi="Constantia" w:cs="Arial"/>
        </w:rPr>
        <w:t>through changes in brightness and contrast to better identify</w:t>
      </w:r>
      <w:r w:rsidR="0084060A">
        <w:rPr>
          <w:rFonts w:ascii="Constantia" w:hAnsi="Constantia" w:cs="Arial"/>
        </w:rPr>
        <w:t>. If a species was unable to be discerned, it was left as unidentified.</w:t>
      </w:r>
      <w:r w:rsidRPr="004F7971">
        <w:rPr>
          <w:rFonts w:ascii="Constantia" w:hAnsi="Constantia" w:cs="Arial"/>
        </w:rPr>
        <w:t xml:space="preserve"> Images of animals not ide</w:t>
      </w:r>
      <w:r w:rsidR="0084060A">
        <w:rPr>
          <w:rFonts w:ascii="Constantia" w:hAnsi="Constantia" w:cs="Arial"/>
        </w:rPr>
        <w:t>ntified</w:t>
      </w:r>
      <w:r w:rsidRPr="004F7971">
        <w:rPr>
          <w:rFonts w:ascii="Constantia" w:hAnsi="Constantia" w:cs="Arial"/>
        </w:rPr>
        <w:t xml:space="preserve">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et al.,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w:t>
      </w:r>
      <w:del w:id="17" w:author="Reviewer" w:date="2019-11-16T16:26:00Z">
        <w:r w:rsidRPr="004F7971" w:rsidDel="000B15B9">
          <w:rPr>
            <w:rFonts w:ascii="Constantia" w:hAnsi="Constantia" w:cs="Arial"/>
            <w:highlight w:val="white"/>
          </w:rPr>
          <w:delText>’</w:delText>
        </w:r>
      </w:del>
      <w:r w:rsidRPr="004F7971">
        <w:rPr>
          <w:rFonts w:ascii="Constantia" w:hAnsi="Constantia" w:cs="Arial"/>
          <w:highlight w:val="white"/>
        </w:rPr>
        <w:t>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4D60FE" w:rsidRPr="004F7971" w:rsidRDefault="004D60FE" w:rsidP="004D60FE">
      <w:pPr>
        <w:rPr>
          <w:rFonts w:ascii="Constantia" w:hAnsi="Constantia" w:cs="Arial"/>
        </w:rPr>
      </w:pPr>
      <w:r w:rsidRPr="004F7971">
        <w:rPr>
          <w:rFonts w:ascii="Constantia" w:hAnsi="Constantia" w:cs="Arial"/>
        </w:rPr>
        <w:lastRenderedPageBreak/>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et al., 2019). Additionally, I calculated a separate curve for the overall study. This is a measure of the total number of species against the total sampling effort and demonstrates the rate at which new species 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AB5A7A" w:rsidRDefault="004D60FE" w:rsidP="004D60FE">
      <w:pPr>
        <w:rPr>
          <w:rFonts w:ascii="Constantia" w:hAnsi="Constantia" w:cs="Arial"/>
        </w:rPr>
      </w:pPr>
      <w:r w:rsidRPr="004F7971">
        <w:rPr>
          <w:rFonts w:ascii="Constantia" w:hAnsi="Constantia" w:cs="Arial"/>
        </w:rPr>
        <w:t xml:space="preserve">Analysis of species richness was carried out only on the subset of data with identified species. Photographs taken by motion-trigger were compared with photographs taken at hourly intervals to determine which had a higher detection rate and thus was more efficient and this was done through the use of a </w:t>
      </w:r>
      <w:r w:rsidRPr="004F7971">
        <w:rPr>
          <w:rFonts w:ascii="Constantia" w:hAnsi="Constantia" w:cs="Arial"/>
          <w:i/>
        </w:rPr>
        <w:t>t</w:t>
      </w:r>
      <w:r w:rsidRPr="004F7971">
        <w:rPr>
          <w:rFonts w:ascii="Constantia" w:hAnsi="Constantia" w:cs="Arial"/>
        </w:rPr>
        <w:t xml:space="preserve">-test. In order to investigate the relationship between whether an increase in water availability would result in an increase in species detection, an ANOVA was done of the time comparing detections during periods of water against detections during periods of water absence. A Chi square was done to examine if any difference in visitation occurred before and after a flooding event, such as that occurred in January 2018 (Figure 2).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et al., 2016)</w:t>
      </w:r>
      <w:r w:rsidRPr="004F7971">
        <w:rPr>
          <w:rFonts w:ascii="Constantia" w:hAnsi="Constantia" w:cs="Arial"/>
        </w:rPr>
        <w:t>.</w:t>
      </w:r>
    </w:p>
    <w:p w:rsidR="00AB5A7A" w:rsidRDefault="00AB5A7A" w:rsidP="00AB5A7A">
      <w:r>
        <w:br w:type="page"/>
      </w:r>
    </w:p>
    <w:p w:rsidR="00AB5A7A" w:rsidRPr="008052FD" w:rsidRDefault="00AB5A7A" w:rsidP="00AB5A7A">
      <w:pPr>
        <w:pStyle w:val="Heading1"/>
        <w:rPr>
          <w:rFonts w:ascii="Constantia" w:hAnsi="Constantia"/>
        </w:rPr>
      </w:pPr>
      <w:bookmarkStart w:id="18" w:name="_Toc24917986"/>
      <w:r w:rsidRPr="008052FD">
        <w:rPr>
          <w:rFonts w:ascii="Constantia" w:hAnsi="Constantia"/>
        </w:rPr>
        <w:lastRenderedPageBreak/>
        <w:t>Results</w:t>
      </w:r>
      <w:bookmarkEnd w:id="18"/>
    </w:p>
    <w:p w:rsidR="00AB5A7A" w:rsidRPr="008052FD" w:rsidRDefault="00AB5A7A" w:rsidP="00AB5A7A">
      <w:pPr>
        <w:rPr>
          <w:rFonts w:ascii="Constantia" w:hAnsi="Constantia"/>
        </w:rPr>
      </w:pPr>
      <w:r w:rsidRPr="008052FD">
        <w:rPr>
          <w:rFonts w:ascii="Constantia" w:hAnsi="Constantia"/>
        </w:rPr>
        <w:t xml:space="preserve">The overall number of terrestrial mammal species detected was 14, accumulated from a total of 1280 camera trap days across the three sites. </w:t>
      </w:r>
      <w:r>
        <w:rPr>
          <w:rFonts w:ascii="Constantia" w:hAnsi="Constantia"/>
        </w:rPr>
        <w:t xml:space="preserve">There were 493 accounts of false triggers. Common causes for false triggers were </w:t>
      </w:r>
      <w:commentRangeStart w:id="19"/>
      <w:r w:rsidRPr="008052FD">
        <w:rPr>
          <w:rFonts w:ascii="Constantia" w:hAnsi="Constantia"/>
        </w:rPr>
        <w:t>movement of foliage</w:t>
      </w:r>
      <w:r>
        <w:rPr>
          <w:rFonts w:ascii="Constantia" w:hAnsi="Constantia"/>
        </w:rPr>
        <w:t xml:space="preserve"> and weather conditions such as rain</w:t>
      </w:r>
      <w:commentRangeEnd w:id="19"/>
      <w:r>
        <w:rPr>
          <w:rStyle w:val="CommentReference"/>
        </w:rPr>
        <w:commentReference w:id="19"/>
      </w:r>
      <w:r>
        <w:rPr>
          <w:rFonts w:ascii="Constantia" w:hAnsi="Constantia"/>
        </w:rPr>
        <w:t xml:space="preserve">. There were twenty </w:t>
      </w:r>
      <w:r w:rsidRPr="008052FD">
        <w:rPr>
          <w:rFonts w:ascii="Constantia" w:hAnsi="Constantia"/>
        </w:rPr>
        <w:t>cases o</w:t>
      </w:r>
      <w:r>
        <w:rPr>
          <w:rFonts w:ascii="Constantia" w:hAnsi="Constantia"/>
        </w:rPr>
        <w:t>f human activity recorded at</w:t>
      </w:r>
      <w:r w:rsidRPr="008052FD">
        <w:rPr>
          <w:rFonts w:ascii="Constantia" w:hAnsi="Constantia"/>
        </w:rPr>
        <w:t xml:space="preserve"> the sites, and excluded from the analysis. </w:t>
      </w:r>
      <w:commentRangeStart w:id="20"/>
      <w:r w:rsidRPr="008052FD">
        <w:rPr>
          <w:rFonts w:ascii="Constantia" w:hAnsi="Constantia"/>
        </w:rPr>
        <w:t>While many bird species were captured</w:t>
      </w:r>
      <w:r>
        <w:rPr>
          <w:rFonts w:ascii="Constantia" w:hAnsi="Constantia"/>
        </w:rPr>
        <w:t xml:space="preserve"> (greater than five)</w:t>
      </w:r>
      <w:r w:rsidRPr="008052FD">
        <w:rPr>
          <w:rFonts w:ascii="Constantia" w:hAnsi="Constantia"/>
        </w:rPr>
        <w:t xml:space="preserve"> </w:t>
      </w:r>
      <w:commentRangeEnd w:id="20"/>
      <w:r>
        <w:rPr>
          <w:rStyle w:val="CommentReference"/>
        </w:rPr>
        <w:commentReference w:id="20"/>
      </w:r>
      <w:r>
        <w:rPr>
          <w:rFonts w:ascii="Constantia" w:hAnsi="Constantia"/>
        </w:rPr>
        <w:t>on camera (N = 141</w:t>
      </w:r>
      <w:r w:rsidRPr="008052FD">
        <w:rPr>
          <w:rFonts w:ascii="Constantia" w:hAnsi="Constantia"/>
        </w:rPr>
        <w:t>), they were excluded from species analysis as this camera sensitivity is not designed for a robust study on birds.</w:t>
      </w:r>
    </w:p>
    <w:p w:rsidR="00AB5A7A" w:rsidRDefault="00AB5A7A" w:rsidP="00AB5A7A">
      <w:pPr>
        <w:rPr>
          <w:rFonts w:ascii="Constantia" w:hAnsi="Constantia"/>
        </w:rPr>
      </w:pPr>
      <w:r w:rsidRPr="008052FD">
        <w:rPr>
          <w:rFonts w:ascii="Constantia" w:hAnsi="Constantia"/>
        </w:rPr>
        <w:t xml:space="preserve">The fourteen mammal species detected were taxonomically diverse and span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(Table 1</w:t>
      </w:r>
      <w:r>
        <w:rPr>
          <w:rFonts w:ascii="Constantia" w:hAnsi="Constantia"/>
        </w:rPr>
        <w:t>).</w:t>
      </w:r>
      <w:r w:rsidRPr="008052FD">
        <w:rPr>
          <w:rFonts w:ascii="Constantia" w:hAnsi="Constantia"/>
        </w:rPr>
        <w:t xml:space="preserve"> </w:t>
      </w:r>
      <w:commentRangeStart w:id="21"/>
      <w:r w:rsidRPr="008052FD">
        <w:rPr>
          <w:rFonts w:ascii="Constantia" w:hAnsi="Constantia"/>
        </w:rPr>
        <w:t>I</w:t>
      </w:r>
      <w:r>
        <w:rPr>
          <w:rFonts w:ascii="Constantia" w:hAnsi="Constantia"/>
        </w:rPr>
        <w:t>dentification of individual animals</w:t>
      </w:r>
      <w:r w:rsidRPr="008052FD">
        <w:rPr>
          <w:rFonts w:ascii="Constantia" w:hAnsi="Constantia"/>
        </w:rPr>
        <w:t xml:space="preserve"> </w:t>
      </w:r>
      <w:commentRangeEnd w:id="21"/>
      <w:r>
        <w:rPr>
          <w:rStyle w:val="CommentReference"/>
        </w:rPr>
        <w:commentReference w:id="21"/>
      </w:r>
      <w:r w:rsidRPr="008052FD">
        <w:rPr>
          <w:rFonts w:ascii="Constantia" w:hAnsi="Constantia"/>
        </w:rPr>
        <w:t>was neither within the scope nor</w:t>
      </w:r>
      <w:r>
        <w:rPr>
          <w:rFonts w:ascii="Constantia" w:hAnsi="Constantia"/>
        </w:rPr>
        <w:t xml:space="preserve"> the objectives</w:t>
      </w:r>
      <w:r w:rsidRPr="008052FD">
        <w:rPr>
          <w:rFonts w:ascii="Constantia" w:hAnsi="Constantia"/>
        </w:rPr>
        <w:t xml:space="preserve"> of this study. The mammal species most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Pr="008052FD">
        <w:rPr>
          <w:rFonts w:ascii="Constantia" w:hAnsi="Constantia"/>
        </w:rPr>
        <w:t>were both detected on six occasions. There were</w:t>
      </w:r>
      <w:r>
        <w:rPr>
          <w:rFonts w:ascii="Constantia" w:hAnsi="Constantia"/>
        </w:rPr>
        <w:t xml:space="preserve"> at least six</w:t>
      </w:r>
      <w:r>
        <w:rPr>
          <w:rStyle w:val="CommentReference"/>
        </w:rPr>
        <w:commentReference w:id="22"/>
      </w:r>
      <w:r>
        <w:rPr>
          <w:rFonts w:ascii="Constantia" w:hAnsi="Constantia"/>
        </w:rPr>
        <w:t xml:space="preserve"> unique </w:t>
      </w:r>
      <w:r w:rsidRPr="008052FD">
        <w:rPr>
          <w:rFonts w:ascii="Constantia" w:hAnsi="Constantia"/>
        </w:rPr>
        <w:t>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both male and female, of varying ages.</w:t>
      </w:r>
      <w:r>
        <w:rPr>
          <w:rFonts w:ascii="Constantia" w:hAnsi="Constantia"/>
        </w:rPr>
        <w:t xml:space="preserve"> Figure 3 demonstrates the changes in water availability for the duration of the study. Most notably, water was present at site NPR1 throughout the study. Sites NPR2 and NPR3 were only filled with water for a short duration.</w:t>
      </w:r>
      <w:r w:rsidRPr="008052FD">
        <w:rPr>
          <w:rFonts w:ascii="Constantia" w:hAnsi="Constantia"/>
        </w:rPr>
        <w:t xml:space="preserve"> </w:t>
      </w:r>
      <w:r>
        <w:rPr>
          <w:rFonts w:ascii="Constantia" w:hAnsi="Constantia"/>
        </w:rPr>
        <w:t>Images from the study are shown in Figure 4 and 5.</w:t>
      </w:r>
    </w:p>
    <w:p w:rsidR="00AB5A7A" w:rsidRDefault="00AB5A7A" w:rsidP="00AB5A7A">
      <w:pPr>
        <w:spacing w:after="0"/>
      </w:pPr>
      <w:r>
        <w:rPr>
          <w:noProof/>
          <w:lang w:val="en-US"/>
        </w:rPr>
        <w:lastRenderedPageBreak/>
        <w:drawing>
          <wp:inline distT="114300" distB="114300" distL="114300" distR="114300" wp14:anchorId="112E81A6" wp14:editId="40308649">
            <wp:extent cx="6189559" cy="1100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89559" cy="1100138"/>
                    </a:xfrm>
                    <a:prstGeom prst="rect">
                      <a:avLst/>
                    </a:prstGeom>
                    <a:ln/>
                  </pic:spPr>
                </pic:pic>
              </a:graphicData>
            </a:graphic>
          </wp:inline>
        </w:drawing>
      </w:r>
    </w:p>
    <w:p w:rsidR="00AB5A7A" w:rsidRPr="008052FD" w:rsidRDefault="00AB5A7A" w:rsidP="00AB5A7A">
      <w:pPr>
        <w:spacing w:line="360" w:lineRule="auto"/>
        <w:rPr>
          <w:rFonts w:ascii="Constantia" w:hAnsi="Constantia"/>
          <w:b/>
        </w:rPr>
      </w:pPr>
      <w:r w:rsidRPr="00EF07E9">
        <w:rPr>
          <w:rFonts w:ascii="Constantia" w:hAnsi="Constantia"/>
        </w:rPr>
        <w:t xml:space="preserve">Figure </w:t>
      </w:r>
      <w:r>
        <w:rPr>
          <w:rFonts w:ascii="Constantia" w:hAnsi="Constantia"/>
        </w:rPr>
        <w:t>3</w:t>
      </w:r>
      <w:r w:rsidRPr="00EF07E9">
        <w:rPr>
          <w:rFonts w:ascii="Constantia" w:hAnsi="Constantia"/>
        </w:rPr>
        <w:t>: Presence (blue) or absence (orange) of water at the sites for the duration of the study</w:t>
      </w:r>
      <w:r w:rsidRPr="008052FD">
        <w:rPr>
          <w:rFonts w:ascii="Constantia" w:hAnsi="Constantia"/>
          <w:b/>
        </w:rPr>
        <w:br w:type="page"/>
      </w:r>
    </w:p>
    <w:p w:rsidR="00AB5A7A" w:rsidRPr="008052FD" w:rsidRDefault="00AB5A7A" w:rsidP="00AB5A7A">
      <w:pPr>
        <w:pBdr>
          <w:bottom w:val="single" w:sz="6" w:space="1" w:color="000000"/>
        </w:pBdr>
        <w:spacing w:after="0"/>
        <w:rPr>
          <w:rFonts w:ascii="Constantia" w:hAnsi="Constantia"/>
          <w:b/>
        </w:rPr>
        <w:sectPr w:rsidR="00AB5A7A" w:rsidRPr="008052FD">
          <w:footerReference w:type="default" r:id="rId13"/>
          <w:pgSz w:w="12240" w:h="15840"/>
          <w:pgMar w:top="1440" w:right="1440" w:bottom="1440" w:left="1440" w:header="720" w:footer="720" w:gutter="0"/>
          <w:pgNumType w:start="1"/>
          <w:cols w:space="720"/>
          <w:titlePg/>
        </w:sectPr>
      </w:pPr>
    </w:p>
    <w:p w:rsidR="00AB5A7A" w:rsidRPr="008052FD" w:rsidRDefault="00AB5A7A" w:rsidP="00AB5A7A">
      <w:pPr>
        <w:pBdr>
          <w:bottom w:val="single" w:sz="6" w:space="1" w:color="000000"/>
        </w:pBdr>
        <w:spacing w:after="0" w:line="276" w:lineRule="auto"/>
        <w:rPr>
          <w:rFonts w:ascii="Constantia" w:hAnsi="Constantia"/>
          <w:b/>
        </w:rPr>
      </w:pPr>
      <w:r w:rsidRPr="008052FD">
        <w:rPr>
          <w:rFonts w:ascii="Constantia" w:hAnsi="Constantia"/>
          <w:b/>
        </w:rPr>
        <w:lastRenderedPageBreak/>
        <w:t xml:space="preserve">Table 1: Inventory of photographed species with number of captures and Relative Abundance Indices for all observed mammals during the camera trap survey </w:t>
      </w:r>
      <w:r>
        <w:rPr>
          <w:rFonts w:ascii="Constantia" w:hAnsi="Constantia"/>
          <w:b/>
        </w:rPr>
        <w:t xml:space="preserve">in </w:t>
      </w:r>
      <w:r w:rsidRPr="008052FD">
        <w:rPr>
          <w:rFonts w:ascii="Constantia" w:hAnsi="Constantia"/>
          <w:b/>
        </w:rPr>
        <w:t xml:space="preserve">the </w:t>
      </w:r>
      <w:proofErr w:type="spellStart"/>
      <w:r w:rsidRPr="008052FD">
        <w:rPr>
          <w:rFonts w:ascii="Constantia" w:hAnsi="Constantia"/>
          <w:b/>
        </w:rPr>
        <w:t>Prins</w:t>
      </w:r>
      <w:proofErr w:type="spellEnd"/>
      <w:r w:rsidRPr="008052FD">
        <w:rPr>
          <w:rFonts w:ascii="Constantia" w:hAnsi="Constantia"/>
          <w:b/>
        </w:rPr>
        <w:t xml:space="preserve"> River</w:t>
      </w:r>
    </w:p>
    <w:tbl>
      <w:tblPr>
        <w:tblW w:w="0" w:type="auto"/>
        <w:tblInd w:w="93" w:type="dxa"/>
        <w:tblLook w:val="0400" w:firstRow="0" w:lastRow="0" w:firstColumn="0" w:lastColumn="0" w:noHBand="0" w:noVBand="1"/>
      </w:tblPr>
      <w:tblGrid>
        <w:gridCol w:w="2264"/>
        <w:gridCol w:w="3126"/>
        <w:gridCol w:w="3119"/>
        <w:gridCol w:w="809"/>
        <w:gridCol w:w="837"/>
        <w:gridCol w:w="831"/>
        <w:gridCol w:w="810"/>
        <w:gridCol w:w="674"/>
      </w:tblGrid>
      <w:tr w:rsidR="00AB5A7A" w:rsidRPr="008052FD" w:rsidTr="006B21DA">
        <w:trPr>
          <w:gridAfter w:val="1"/>
          <w:trHeight w:val="300"/>
        </w:trPr>
        <w:tc>
          <w:tcPr>
            <w:tcW w:w="0" w:type="auto"/>
            <w:tcBorders>
              <w:top w:val="nil"/>
              <w:left w:val="nil"/>
              <w:bottom w:val="nil"/>
              <w:right w:val="nil"/>
            </w:tcBorders>
            <w:shd w:val="clear" w:color="auto" w:fill="auto"/>
            <w:vAlign w:val="bottom"/>
          </w:tcPr>
          <w:p w:rsidR="00AB5A7A" w:rsidRPr="008052FD" w:rsidRDefault="00AB5A7A" w:rsidP="006B21DA">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AB5A7A" w:rsidRPr="008052FD" w:rsidRDefault="00AB5A7A" w:rsidP="006B21DA">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AB5A7A" w:rsidRPr="008052FD" w:rsidRDefault="00AB5A7A" w:rsidP="006B21DA">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AB5A7A" w:rsidRPr="008052FD" w:rsidRDefault="00AB5A7A" w:rsidP="006B21DA">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AB5A7A" w:rsidRPr="008052FD" w:rsidRDefault="00AB5A7A" w:rsidP="006B21DA">
            <w:pPr>
              <w:spacing w:after="0" w:line="240" w:lineRule="auto"/>
              <w:jc w:val="center"/>
              <w:rPr>
                <w:rFonts w:ascii="Constantia" w:hAnsi="Constantia"/>
                <w:color w:val="000000"/>
              </w:rPr>
            </w:pPr>
          </w:p>
        </w:tc>
      </w:tr>
      <w:tr w:rsidR="00AB5A7A" w:rsidRPr="008052FD" w:rsidTr="006B21DA">
        <w:trPr>
          <w:trHeight w:val="300"/>
        </w:trPr>
        <w:tc>
          <w:tcPr>
            <w:tcW w:w="0" w:type="auto"/>
            <w:tcBorders>
              <w:top w:val="nil"/>
              <w:left w:val="nil"/>
              <w:bottom w:val="single" w:sz="4" w:space="0" w:color="000000"/>
              <w:right w:val="nil"/>
            </w:tcBorders>
            <w:shd w:val="clear" w:color="auto" w:fill="auto"/>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AB5A7A" w:rsidRPr="008052FD" w:rsidRDefault="00AB5A7A" w:rsidP="006B21DA">
            <w:pPr>
              <w:spacing w:after="0" w:line="240" w:lineRule="auto"/>
              <w:jc w:val="center"/>
              <w:rPr>
                <w:rFonts w:ascii="Constantia" w:hAnsi="Constantia"/>
                <w:b/>
                <w:color w:val="000000"/>
              </w:rPr>
            </w:pPr>
            <w:r w:rsidRPr="008052FD">
              <w:rPr>
                <w:rFonts w:ascii="Constantia" w:hAnsi="Constantia"/>
                <w:b/>
                <w:color w:val="000000"/>
              </w:rPr>
              <w:t>RAI</w:t>
            </w:r>
          </w:p>
        </w:tc>
      </w:tr>
      <w:tr w:rsidR="00AB5A7A" w:rsidRPr="008052FD" w:rsidTr="006B21DA">
        <w:trPr>
          <w:trHeight w:val="30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5.31</w:t>
            </w:r>
          </w:p>
        </w:tc>
      </w:tr>
      <w:tr w:rsidR="00AB5A7A" w:rsidRPr="008052FD" w:rsidTr="006B21DA">
        <w:trPr>
          <w:trHeight w:val="62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6B21DA">
        <w:trPr>
          <w:trHeight w:val="30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Pr>
                <w:rFonts w:ascii="Constantia" w:hAnsi="Constantia"/>
                <w:color w:val="000000"/>
              </w:rPr>
              <w:t>Domestic d</w:t>
            </w:r>
            <w:r w:rsidRPr="008052FD">
              <w:rPr>
                <w:rFonts w:ascii="Constantia" w:hAnsi="Constantia"/>
                <w:color w:val="000000"/>
              </w:rPr>
              <w:t>og</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6B21DA">
        <w:trPr>
          <w:trHeight w:val="30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0.23</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3.36</w:t>
            </w:r>
          </w:p>
        </w:tc>
      </w:tr>
      <w:tr w:rsidR="00AB5A7A" w:rsidRPr="008052FD" w:rsidTr="006B21DA">
        <w:trPr>
          <w:trHeight w:val="30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1.33</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7.89</w:t>
            </w:r>
          </w:p>
        </w:tc>
      </w:tr>
      <w:tr w:rsidR="00AB5A7A" w:rsidRPr="008052FD" w:rsidTr="006B21DA">
        <w:trPr>
          <w:trHeight w:val="30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0.70</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8.13</w:t>
            </w:r>
          </w:p>
        </w:tc>
      </w:tr>
      <w:tr w:rsidR="00AB5A7A" w:rsidRPr="008052FD" w:rsidTr="006B21DA">
        <w:trPr>
          <w:trHeight w:val="30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2.27</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6B21DA">
        <w:trPr>
          <w:trHeight w:val="300"/>
        </w:trPr>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11.02</w:t>
            </w:r>
          </w:p>
        </w:tc>
      </w:tr>
      <w:tr w:rsidR="00AB5A7A" w:rsidRPr="008052FD" w:rsidTr="006B21DA">
        <w:trPr>
          <w:trHeight w:val="300"/>
        </w:trPr>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AB5A7A" w:rsidRPr="008052FD" w:rsidRDefault="00AB5A7A" w:rsidP="006B21DA">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26</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84</w:t>
            </w:r>
          </w:p>
        </w:tc>
        <w:tc>
          <w:tcPr>
            <w:tcW w:w="0" w:type="auto"/>
            <w:tcBorders>
              <w:top w:val="nil"/>
              <w:left w:val="nil"/>
              <w:bottom w:val="nil"/>
              <w:right w:val="nil"/>
            </w:tcBorders>
            <w:shd w:val="clear" w:color="auto" w:fill="D8D8D8"/>
            <w:vAlign w:val="bottom"/>
          </w:tcPr>
          <w:p w:rsidR="00AB5A7A" w:rsidRPr="008052FD" w:rsidRDefault="00AB5A7A" w:rsidP="006B21DA">
            <w:pPr>
              <w:spacing w:after="0" w:line="360" w:lineRule="auto"/>
              <w:jc w:val="right"/>
              <w:rPr>
                <w:rFonts w:ascii="Constantia" w:hAnsi="Constantia"/>
                <w:color w:val="000000"/>
              </w:rPr>
            </w:pPr>
            <w:r w:rsidRPr="008052FD">
              <w:rPr>
                <w:rFonts w:ascii="Constantia" w:hAnsi="Constantia"/>
                <w:color w:val="000000"/>
              </w:rPr>
              <w:t>6.56</w:t>
            </w:r>
          </w:p>
        </w:tc>
      </w:tr>
    </w:tbl>
    <w:p w:rsidR="00AB5A7A" w:rsidRPr="008052FD" w:rsidRDefault="00AB5A7A" w:rsidP="00AB5A7A">
      <w:pPr>
        <w:rPr>
          <w:rFonts w:ascii="Constantia" w:hAnsi="Constantia"/>
        </w:rPr>
        <w:sectPr w:rsidR="00AB5A7A" w:rsidRPr="008052FD" w:rsidSect="00AB5A7A">
          <w:footerReference w:type="first" r:id="rId14"/>
          <w:pgSz w:w="15840" w:h="12240" w:orient="landscape"/>
          <w:pgMar w:top="1440" w:right="1440" w:bottom="1440" w:left="1440" w:header="720" w:footer="720" w:gutter="0"/>
          <w:cols w:space="720"/>
          <w:docGrid w:linePitch="326"/>
        </w:sectPr>
      </w:pPr>
    </w:p>
    <w:p w:rsidR="00AB5A7A" w:rsidRPr="008052FD" w:rsidRDefault="00AB5A7A" w:rsidP="00AB5A7A">
      <w:pPr>
        <w:jc w:val="center"/>
        <w:rPr>
          <w:rFonts w:ascii="Constantia" w:hAnsi="Constantia"/>
        </w:rPr>
      </w:pPr>
      <w:r w:rsidRPr="008052FD">
        <w:rPr>
          <w:rFonts w:ascii="Constantia" w:hAnsi="Constantia"/>
          <w:noProof/>
          <w:lang w:val="en-US"/>
        </w:rPr>
        <w:lastRenderedPageBreak/>
        <w:drawing>
          <wp:inline distT="0" distB="0" distL="0" distR="0" wp14:anchorId="209C7537" wp14:editId="2D497887">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AB5A7A" w:rsidRDefault="00AB5A7A" w:rsidP="00AB5A7A">
      <w:pPr>
        <w:spacing w:after="0" w:line="336" w:lineRule="auto"/>
        <w:rPr>
          <w:rFonts w:ascii="Constantia" w:hAnsi="Constantia"/>
        </w:rPr>
      </w:pPr>
      <w:r>
        <w:rPr>
          <w:rFonts w:ascii="Constantia" w:hAnsi="Constantia"/>
          <w:b/>
        </w:rPr>
        <w:t>Figure 4</w:t>
      </w:r>
      <w:r w:rsidRPr="008052FD">
        <w:rPr>
          <w:rFonts w:ascii="Constantia" w:hAnsi="Constantia"/>
          <w:b/>
        </w:rPr>
        <w:t xml:space="preserve">: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 the water during the flood of </w:t>
      </w:r>
      <w:r>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w:t>
      </w:r>
    </w:p>
    <w:p w:rsidR="00AB5A7A" w:rsidRDefault="00AB5A7A" w:rsidP="00AB5A7A">
      <w:pPr>
        <w:spacing w:after="0" w:line="336" w:lineRule="auto"/>
        <w:rPr>
          <w:rFonts w:ascii="Constantia" w:hAnsi="Constantia"/>
        </w:rPr>
      </w:pPr>
      <w:r>
        <w:rPr>
          <w:rFonts w:ascii="Constantia" w:hAnsi="Constantia"/>
          <w:noProof/>
          <w:lang w:val="en-US"/>
        </w:rPr>
        <w:lastRenderedPageBreak/>
        <w:drawing>
          <wp:inline distT="0" distB="0" distL="0" distR="0" wp14:anchorId="76A199B3" wp14:editId="30924CE2">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AB5A7A" w:rsidRPr="00DA5DC2" w:rsidRDefault="00AB5A7A" w:rsidP="00AB5A7A">
      <w:pPr>
        <w:spacing w:line="360" w:lineRule="auto"/>
        <w:rPr>
          <w:rFonts w:ascii="Constantia" w:hAnsi="Constantia"/>
        </w:rPr>
      </w:pPr>
      <w:r w:rsidRPr="00DA5DC2">
        <w:rPr>
          <w:rFonts w:ascii="Constantia" w:hAnsi="Constantia"/>
          <w:b/>
          <w:bCs/>
        </w:rPr>
        <w:t xml:space="preserve">Figure </w:t>
      </w:r>
      <w:r>
        <w:rPr>
          <w:rFonts w:ascii="Constantia" w:hAnsi="Constantia"/>
          <w:b/>
          <w:bCs/>
        </w:rPr>
        <w:t>5:</w:t>
      </w:r>
      <w:r w:rsidRPr="00DA5DC2">
        <w:rPr>
          <w:rFonts w:ascii="Constantia" w:hAnsi="Constantia"/>
          <w:b/>
          <w:bCs/>
        </w:rPr>
        <w:t xml:space="preserve">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AB5A7A" w:rsidRPr="008052FD" w:rsidRDefault="00AB5A7A" w:rsidP="00AB5A7A">
      <w:pPr>
        <w:spacing w:after="0" w:line="336" w:lineRule="auto"/>
        <w:rPr>
          <w:rFonts w:ascii="Constantia" w:hAnsi="Constantia"/>
        </w:rPr>
      </w:pPr>
    </w:p>
    <w:p w:rsidR="00AB5A7A" w:rsidRDefault="00AB5A7A" w:rsidP="00AB5A7A">
      <w:pPr>
        <w:spacing w:after="80"/>
        <w:rPr>
          <w:rFonts w:ascii="Constantia" w:hAnsi="Constantia"/>
        </w:rPr>
      </w:pPr>
      <w:r>
        <w:rPr>
          <w:rFonts w:ascii="Constantia" w:hAnsi="Constantia"/>
        </w:rPr>
        <w:lastRenderedPageBreak/>
        <w:t xml:space="preserve">To see if more animals were detected using motion triggers than using timed photographs, the mean numbers of detections per interval were compared statistically using a two-tailed t-test. The intervals used are shown in Table 2, and represent each time </w:t>
      </w:r>
      <w:r w:rsidRPr="008052FD">
        <w:rPr>
          <w:rFonts w:ascii="Constantia" w:hAnsi="Constantia"/>
        </w:rPr>
        <w:t>the cameras were checked</w:t>
      </w:r>
      <w:r>
        <w:rPr>
          <w:rFonts w:ascii="Constantia" w:hAnsi="Constantia"/>
        </w:rPr>
        <w:t xml:space="preserve"> and batteries replaced</w:t>
      </w:r>
      <w:r w:rsidRPr="008052FD">
        <w:rPr>
          <w:rFonts w:ascii="Constantia" w:hAnsi="Constantia"/>
        </w:rPr>
        <w:t xml:space="preserve">. A significant difference was </w:t>
      </w:r>
      <w:r>
        <w:rPr>
          <w:rFonts w:ascii="Constantia" w:hAnsi="Constantia"/>
        </w:rPr>
        <w:t xml:space="preserve">observed </w:t>
      </w:r>
      <w:r w:rsidRPr="008052FD">
        <w:rPr>
          <w:rFonts w:ascii="Constantia" w:hAnsi="Constantia"/>
        </w:rPr>
        <w:t>(t-test</w:t>
      </w:r>
      <w:r w:rsidRPr="008052FD">
        <w:rPr>
          <w:rFonts w:ascii="Constantia" w:hAnsi="Constantia"/>
          <w:vertAlign w:val="subscript"/>
        </w:rPr>
        <w:t>t6</w:t>
      </w:r>
      <w:r>
        <w:rPr>
          <w:rFonts w:ascii="Constantia" w:hAnsi="Constantia"/>
        </w:rPr>
        <w:t xml:space="preserve"> = 3.14; p</w:t>
      </w:r>
      <w:r w:rsidRPr="008052FD">
        <w:rPr>
          <w:rFonts w:ascii="Constantia" w:hAnsi="Constantia"/>
        </w:rPr>
        <w:t xml:space="preserve"> = 0.02). </w:t>
      </w:r>
      <w:r>
        <w:rPr>
          <w:rFonts w:ascii="Constantia" w:hAnsi="Constantia"/>
        </w:rPr>
        <w:t>This demonstrates that detection rate is much higher when photographs are triggered by motion. T</w:t>
      </w:r>
      <w:r w:rsidRPr="008052FD">
        <w:rPr>
          <w:rFonts w:ascii="Constantia" w:hAnsi="Constantia"/>
        </w:rPr>
        <w:t xml:space="preserve">he difference in detection is </w:t>
      </w:r>
      <w:r>
        <w:rPr>
          <w:rFonts w:ascii="Constantia" w:hAnsi="Constantia"/>
        </w:rPr>
        <w:t>greater than a factor of more than twelve (comparing the mean values of 91 against 7.14)</w:t>
      </w:r>
      <w:r w:rsidRPr="008052FD">
        <w:rPr>
          <w:rFonts w:ascii="Constantia" w:hAnsi="Constantia"/>
        </w:rPr>
        <w:t xml:space="preserve">. The only </w:t>
      </w:r>
      <w:commentRangeStart w:id="23"/>
      <w:r w:rsidRPr="008052FD">
        <w:rPr>
          <w:rFonts w:ascii="Constantia" w:hAnsi="Constantia"/>
        </w:rPr>
        <w:t xml:space="preserve">uncommon individual </w:t>
      </w:r>
      <w:commentRangeEnd w:id="23"/>
      <w:r>
        <w:rPr>
          <w:rStyle w:val="CommentReference"/>
        </w:rPr>
        <w:commentReference w:id="23"/>
      </w:r>
      <w:r w:rsidRPr="008052FD">
        <w:rPr>
          <w:rFonts w:ascii="Constantia" w:hAnsi="Constantia"/>
        </w:rPr>
        <w:t xml:space="preserve">captured by the hourly photographs was a caracal </w:t>
      </w:r>
      <w:r w:rsidRPr="008052FD">
        <w:rPr>
          <w:rFonts w:ascii="Constantia" w:hAnsi="Constantia"/>
          <w:i/>
        </w:rPr>
        <w:t>(Caracal caracal)</w:t>
      </w:r>
      <w:r>
        <w:rPr>
          <w:rFonts w:ascii="Constantia" w:hAnsi="Constantia"/>
        </w:rPr>
        <w:t xml:space="preserve">. This species, however, was also captured by motion-trigger images. </w:t>
      </w:r>
    </w:p>
    <w:p w:rsidR="00AB5A7A" w:rsidRPr="008052FD" w:rsidRDefault="00AB5A7A" w:rsidP="00AB5A7A">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Pr>
          <w:rFonts w:ascii="Constantia" w:hAnsi="Constantia"/>
          <w:b/>
        </w:rPr>
        <w:t>method of trigger</w:t>
      </w:r>
      <w:ins w:id="24" w:author="Reviewer" w:date="2019-11-17T13:43:00Z">
        <w:r>
          <w:rPr>
            <w:rFonts w:ascii="Constantia" w:hAnsi="Constantia"/>
            <w:b/>
          </w:rPr>
          <w:t>ing</w:t>
        </w:r>
      </w:ins>
      <w:r>
        <w:rPr>
          <w:rFonts w:ascii="Constantia" w:hAnsi="Constantia"/>
          <w:b/>
        </w:rPr>
        <w:t xml:space="preserve"> </w:t>
      </w:r>
      <w:r w:rsidRPr="008052FD">
        <w:rPr>
          <w:rFonts w:ascii="Constantia" w:hAnsi="Constantia"/>
          <w:b/>
        </w:rPr>
        <w:t xml:space="preserve">for a camera trap survey in the </w:t>
      </w:r>
      <w:proofErr w:type="spellStart"/>
      <w:r w:rsidRPr="008052FD">
        <w:rPr>
          <w:rFonts w:ascii="Constantia" w:hAnsi="Constantia"/>
          <w:b/>
        </w:rPr>
        <w:t>Prins</w:t>
      </w:r>
      <w:proofErr w:type="spellEnd"/>
      <w:r w:rsidRPr="008052FD">
        <w:rPr>
          <w:rFonts w:ascii="Constantia" w:hAnsi="Constantia"/>
          <w:b/>
        </w:rPr>
        <w:t xml:space="preserve"> River </w:t>
      </w:r>
    </w:p>
    <w:tbl>
      <w:tblPr>
        <w:tblW w:w="8737" w:type="dxa"/>
        <w:jc w:val="center"/>
        <w:tblLayout w:type="fixed"/>
        <w:tblLook w:val="0400" w:firstRow="0" w:lastRow="0" w:firstColumn="0" w:lastColumn="0" w:noHBand="0" w:noVBand="1"/>
      </w:tblPr>
      <w:tblGrid>
        <w:gridCol w:w="1855"/>
        <w:gridCol w:w="1696"/>
        <w:gridCol w:w="1712"/>
        <w:gridCol w:w="1587"/>
        <w:gridCol w:w="1887"/>
      </w:tblGrid>
      <w:tr w:rsidR="00AB5A7A" w:rsidRPr="008052FD" w:rsidTr="006B21DA">
        <w:trPr>
          <w:trHeight w:val="300"/>
          <w:jc w:val="center"/>
        </w:trPr>
        <w:tc>
          <w:tcPr>
            <w:tcW w:w="1855" w:type="dxa"/>
            <w:tcBorders>
              <w:left w:val="nil"/>
              <w:bottom w:val="single" w:sz="4" w:space="0" w:color="000000"/>
              <w:right w:val="nil"/>
            </w:tcBorders>
            <w:shd w:val="clear" w:color="auto" w:fill="auto"/>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Timed</w:t>
            </w:r>
          </w:p>
        </w:tc>
      </w:tr>
      <w:tr w:rsidR="00AB5A7A" w:rsidRPr="008052FD" w:rsidTr="006B21DA">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AB5A7A" w:rsidRPr="008052FD" w:rsidRDefault="00AB5A7A" w:rsidP="006B21DA">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6B21DA">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color w:val="000000"/>
              </w:rPr>
            </w:pPr>
          </w:p>
        </w:tc>
      </w:tr>
      <w:tr w:rsidR="00AB5A7A" w:rsidRPr="008052FD" w:rsidTr="006B21DA">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4</w:t>
            </w:r>
          </w:p>
        </w:tc>
      </w:tr>
      <w:tr w:rsidR="00AB5A7A" w:rsidRPr="008052FD" w:rsidTr="006B21DA">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6B21DA">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6B21DA">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AB5A7A" w:rsidRPr="008052FD" w:rsidRDefault="00AB5A7A" w:rsidP="006B21DA">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6B21DA">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color w:val="000000"/>
              </w:rPr>
            </w:pPr>
          </w:p>
        </w:tc>
      </w:tr>
      <w:tr w:rsidR="00AB5A7A" w:rsidRPr="008052FD" w:rsidTr="006B21DA">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6B21DA">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8</w:t>
            </w:r>
          </w:p>
        </w:tc>
      </w:tr>
      <w:tr w:rsidR="00AB5A7A" w:rsidRPr="008052FD" w:rsidTr="006B21DA">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16</w:t>
            </w:r>
          </w:p>
        </w:tc>
      </w:tr>
      <w:tr w:rsidR="00AB5A7A" w:rsidRPr="008052FD" w:rsidTr="006B21DA">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AB5A7A" w:rsidRPr="008052FD" w:rsidRDefault="00AB5A7A" w:rsidP="006B21DA">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6B21DA">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6B21DA">
            <w:pPr>
              <w:spacing w:after="0" w:line="336" w:lineRule="auto"/>
              <w:jc w:val="center"/>
              <w:rPr>
                <w:rFonts w:ascii="Constantia" w:hAnsi="Constantia"/>
                <w:color w:val="000000"/>
              </w:rPr>
            </w:pPr>
          </w:p>
        </w:tc>
      </w:tr>
      <w:tr w:rsidR="00AB5A7A" w:rsidRPr="008052FD" w:rsidTr="006B21DA">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6B21DA">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1</w:t>
            </w:r>
          </w:p>
        </w:tc>
      </w:tr>
      <w:tr w:rsidR="00AB5A7A" w:rsidRPr="008052FD" w:rsidTr="006B21DA">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AB5A7A" w:rsidRPr="008052FD" w:rsidRDefault="00AB5A7A" w:rsidP="006B21DA">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6B21DA">
            <w:pPr>
              <w:spacing w:after="0" w:line="336" w:lineRule="auto"/>
              <w:jc w:val="center"/>
              <w:rPr>
                <w:rFonts w:ascii="Constantia" w:hAnsi="Constantia"/>
                <w:color w:val="000000"/>
              </w:rPr>
            </w:pPr>
            <w:r w:rsidRPr="008052FD">
              <w:rPr>
                <w:rFonts w:ascii="Constantia" w:hAnsi="Constantia"/>
                <w:color w:val="000000"/>
              </w:rPr>
              <w:t>21</w:t>
            </w:r>
          </w:p>
        </w:tc>
      </w:tr>
    </w:tbl>
    <w:p w:rsidR="00AB5A7A" w:rsidRDefault="00AB5A7A" w:rsidP="00AB5A7A">
      <w:pPr>
        <w:spacing w:after="0" w:line="276" w:lineRule="auto"/>
        <w:rPr>
          <w:rFonts w:ascii="Constantia" w:hAnsi="Constantia"/>
          <w:vertAlign w:val="superscript"/>
        </w:rPr>
      </w:pPr>
      <w:r w:rsidRPr="008052FD">
        <w:rPr>
          <w:rFonts w:ascii="Constantia" w:hAnsi="Constantia"/>
          <w:vertAlign w:val="superscript"/>
        </w:rPr>
        <w:t>*Excluded from t-test analysis</w:t>
      </w:r>
      <w:r>
        <w:rPr>
          <w:rFonts w:ascii="Constantia" w:hAnsi="Constantia"/>
          <w:vertAlign w:val="superscript"/>
        </w:rPr>
        <w:t xml:space="preserve"> as camera only recorded motion-triggered detections</w:t>
      </w:r>
    </w:p>
    <w:p w:rsidR="00AB5A7A" w:rsidRPr="008052FD" w:rsidRDefault="00AB5A7A" w:rsidP="00AB5A7A">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Heavy rainfall in January 2018 resulted in a flood that recharged the river</w:t>
      </w:r>
    </w:p>
    <w:p w:rsidR="00AB5A7A" w:rsidRPr="008052FD" w:rsidRDefault="00AB5A7A" w:rsidP="00AB5A7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779C404E" wp14:editId="405BF81B">
                <wp:simplePos x="0" y="0"/>
                <wp:positionH relativeFrom="column">
                  <wp:posOffset>993140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AB5A7A" w:rsidRPr="008E4884" w:rsidRDefault="00AB5A7A" w:rsidP="00AB5A7A">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8.2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">
                <v:textbox>
                  <w:txbxContent>
                    <w:p w:rsidR="00AB5A7A" w:rsidRPr="008E4884" w:rsidRDefault="00AB5A7A" w:rsidP="00AB5A7A">
                      <w:pPr>
                        <w:rPr>
                          <w:rFonts w:ascii="Arial" w:hAnsi="Arial" w:cs="Arial"/>
                          <w:b/>
                          <w:sz w:val="36"/>
                          <w:szCs w:val="36"/>
                        </w:rPr>
                      </w:pPr>
                      <w:r w:rsidRPr="008E4884">
                        <w:rPr>
                          <w:rFonts w:ascii="Arial" w:hAnsi="Arial" w:cs="Arial"/>
                          <w:b/>
                          <w:sz w:val="36"/>
                          <w:szCs w:val="36"/>
                        </w:rPr>
                        <w:t>A</w:t>
                      </w:r>
                    </w:p>
                  </w:txbxContent>
                </v:textbox>
              </v:shape>
            </w:pict>
          </mc:Fallback>
        </mc:AlternateContent>
      </w:r>
      <w:r w:rsidRPr="008052FD">
        <w:rPr>
          <w:rFonts w:ascii="Constantia" w:hAnsi="Constantia"/>
          <w:noProof/>
          <w:lang w:val="en-US"/>
        </w:rPr>
        <w:drawing>
          <wp:inline distT="0" distB="0" distL="0" distR="0" wp14:anchorId="234A02BF" wp14:editId="6958122E">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AB5A7A" w:rsidRPr="008052FD" w:rsidRDefault="00AB5A7A" w:rsidP="00AB5A7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0288" behindDoc="0" locked="0" layoutInCell="1" allowOverlap="1" wp14:anchorId="72BE62C6" wp14:editId="0CE02DA2">
                <wp:simplePos x="0" y="0"/>
                <wp:positionH relativeFrom="column">
                  <wp:posOffset>994410</wp:posOffset>
                </wp:positionH>
                <wp:positionV relativeFrom="paragraph">
                  <wp:posOffset>129540</wp:posOffset>
                </wp:positionV>
                <wp:extent cx="341630" cy="34163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41630"/>
                        </a:xfrm>
                        <a:prstGeom prst="rect">
                          <a:avLst/>
                        </a:prstGeom>
                        <a:solidFill>
                          <a:srgbClr val="FFFFFF"/>
                        </a:solidFill>
                        <a:ln w="9525">
                          <a:solidFill>
                            <a:srgbClr val="000000"/>
                          </a:solidFill>
                          <a:miter lim="800000"/>
                          <a:headEnd/>
                          <a:tailEnd/>
                        </a:ln>
                      </wps:spPr>
                      <wps:txbx>
                        <w:txbxContent>
                          <w:p w:rsidR="00AB5A7A" w:rsidRPr="008E4884" w:rsidRDefault="00AB5A7A" w:rsidP="00AB5A7A">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8.3pt;margin-top:10.2pt;width:26.9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">
                <v:textbox>
                  <w:txbxContent>
                    <w:p w:rsidR="00AB5A7A" w:rsidRPr="008E4884" w:rsidRDefault="00AB5A7A" w:rsidP="00AB5A7A">
                      <w:pPr>
                        <w:rPr>
                          <w:rFonts w:ascii="Arial" w:hAnsi="Arial" w:cs="Arial"/>
                          <w:b/>
                          <w:sz w:val="36"/>
                          <w:szCs w:val="36"/>
                        </w:rPr>
                      </w:pPr>
                      <w:r>
                        <w:rPr>
                          <w:rFonts w:ascii="Arial" w:hAnsi="Arial" w:cs="Arial"/>
                          <w:b/>
                          <w:sz w:val="36"/>
                          <w:szCs w:val="36"/>
                        </w:rPr>
                        <w:t>B</w:t>
                      </w:r>
                    </w:p>
                  </w:txbxContent>
                </v:textbox>
              </v:shape>
            </w:pict>
          </mc:Fallback>
        </mc:AlternateContent>
      </w:r>
      <w:r w:rsidRPr="00FE6C2F">
        <w:rPr>
          <w:noProof/>
          <w:lang w:val="en-US"/>
        </w:rPr>
        <w:t xml:space="preserve"> </w:t>
      </w:r>
      <w:r>
        <w:rPr>
          <w:noProof/>
          <w:lang w:val="en-US"/>
        </w:rPr>
        <w:drawing>
          <wp:inline distT="0" distB="0" distL="0" distR="0" wp14:anchorId="0F436251" wp14:editId="271F7553">
            <wp:extent cx="5090746" cy="3419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0746" cy="3419484"/>
                    </a:xfrm>
                    <a:prstGeom prst="rect">
                      <a:avLst/>
                    </a:prstGeom>
                  </pic:spPr>
                </pic:pic>
              </a:graphicData>
            </a:graphic>
          </wp:inline>
        </w:drawing>
      </w:r>
    </w:p>
    <w:p w:rsidR="00AB5A7A" w:rsidRDefault="00AB5A7A" w:rsidP="00AB5A7A">
      <w:pPr>
        <w:spacing w:after="0" w:line="360" w:lineRule="auto"/>
        <w:rPr>
          <w:rFonts w:ascii="Constantia" w:hAnsi="Constantia"/>
          <w:b/>
        </w:rPr>
      </w:pPr>
      <w:commentRangeStart w:id="25"/>
      <w:r>
        <w:rPr>
          <w:rFonts w:ascii="Constantia" w:hAnsi="Constantia"/>
          <w:b/>
        </w:rPr>
        <w:t>Figure 6</w:t>
      </w:r>
      <w:r w:rsidRPr="008052FD">
        <w:rPr>
          <w:rFonts w:ascii="Constantia" w:hAnsi="Constantia"/>
          <w:b/>
        </w:rPr>
        <w:t xml:space="preserve">: </w:t>
      </w:r>
      <w:commentRangeEnd w:id="25"/>
      <w:r>
        <w:rPr>
          <w:rStyle w:val="CommentReference"/>
        </w:rPr>
        <w:commentReference w:id="25"/>
      </w:r>
      <w:r w:rsidRPr="008052FD">
        <w:rPr>
          <w:rFonts w:ascii="Constantia" w:hAnsi="Constantia"/>
          <w:b/>
        </w:rPr>
        <w:t>Sample-based species accumulation curve describing the terrestrial mammal community richness for the</w:t>
      </w:r>
      <w:r>
        <w:rPr>
          <w:rFonts w:ascii="Constantia" w:hAnsi="Constantia"/>
          <w:b/>
        </w:rPr>
        <w:t xml:space="preserve"> (A) overall</w:t>
      </w:r>
      <w:r w:rsidRPr="008052FD">
        <w:rPr>
          <w:rFonts w:ascii="Constantia" w:hAnsi="Constantia"/>
          <w:b/>
        </w:rPr>
        <w:t xml:space="preserve"> study area, and</w:t>
      </w:r>
      <w:r>
        <w:rPr>
          <w:rFonts w:ascii="Constantia" w:hAnsi="Constantia"/>
          <w:b/>
        </w:rPr>
        <w:t xml:space="preserve"> (B)</w:t>
      </w:r>
      <w:r w:rsidRPr="008052FD">
        <w:rPr>
          <w:rFonts w:ascii="Constantia" w:hAnsi="Constantia"/>
          <w:b/>
        </w:rPr>
        <w:t xml:space="preserve"> for the three sites</w:t>
      </w:r>
      <w:r>
        <w:rPr>
          <w:rFonts w:ascii="Constantia" w:hAnsi="Constantia"/>
          <w:b/>
        </w:rPr>
        <w:t xml:space="preserve">. </w:t>
      </w:r>
      <w:r w:rsidRPr="00350445">
        <w:rPr>
          <w:rFonts w:ascii="Constantia" w:hAnsi="Constantia"/>
          <w:b/>
        </w:rPr>
        <w:t>95% confidence interval</w:t>
      </w:r>
      <w:r>
        <w:rPr>
          <w:rFonts w:ascii="Constantia" w:hAnsi="Constantia"/>
          <w:b/>
        </w:rPr>
        <w:t xml:space="preserve"> displayed as vertical lines.</w:t>
      </w:r>
    </w:p>
    <w:p w:rsidR="00AB5A7A" w:rsidRDefault="00AB5A7A" w:rsidP="00AB5A7A">
      <w:pPr>
        <w:spacing w:after="0"/>
        <w:rPr>
          <w:rFonts w:ascii="Constantia" w:hAnsi="Constantia"/>
        </w:rPr>
      </w:pPr>
      <w:r w:rsidRPr="0075657A">
        <w:rPr>
          <w:rFonts w:ascii="Constantia" w:hAnsi="Constantia"/>
        </w:rPr>
        <w:lastRenderedPageBreak/>
        <w:t>The rarefied species accumulation curves</w:t>
      </w:r>
      <w:r>
        <w:rPr>
          <w:rFonts w:ascii="Constantia" w:hAnsi="Constantia"/>
        </w:rPr>
        <w:t xml:space="preserve"> (Figure 6b)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similar</w:t>
      </w:r>
      <w:r>
        <w:rPr>
          <w:rFonts w:ascii="Constantia" w:hAnsi="Constantia"/>
        </w:rPr>
        <w:t xml:space="preserve"> in the number of species detected after the eighth month</w:t>
      </w:r>
      <w:r w:rsidRPr="0075657A">
        <w:rPr>
          <w:rFonts w:ascii="Constantia" w:hAnsi="Constantia"/>
        </w:rPr>
        <w:t>.</w:t>
      </w:r>
      <w:r>
        <w:rPr>
          <w:rFonts w:ascii="Constantia" w:hAnsi="Constantia"/>
        </w:rPr>
        <w:t xml:space="preserve"> While these two sites gradually reach an asymptote which suggests that the full species inventory has been reached, NPR2 continues to increase, suggesting that species are still being detected for the first time.</w:t>
      </w:r>
      <w:r w:rsidRPr="0075657A">
        <w:rPr>
          <w:rFonts w:ascii="Constantia" w:hAnsi="Constantia"/>
        </w:rPr>
        <w:t xml:space="preserve"> </w:t>
      </w:r>
      <w:r>
        <w:rPr>
          <w:rFonts w:ascii="Constantia" w:hAnsi="Constantia"/>
        </w:rPr>
        <w:t xml:space="preserve">Site-specific species richness saw a rapid increase within the first five months of study. </w:t>
      </w:r>
      <w:commentRangeStart w:id="26"/>
      <w:r>
        <w:rPr>
          <w:rFonts w:ascii="Constantia" w:hAnsi="Constantia"/>
        </w:rPr>
        <w:t>The overall species accumulation curve (Figure 6a)</w:t>
      </w:r>
      <w:r w:rsidRPr="0075657A">
        <w:rPr>
          <w:rFonts w:ascii="Constantia" w:hAnsi="Constantia"/>
        </w:rPr>
        <w:t xml:space="preserve"> levels off, suggesting that the environment is close to being sampled entirely, and that it </w:t>
      </w:r>
      <w:r>
        <w:rPr>
          <w:rFonts w:ascii="Constantia" w:hAnsi="Constantia"/>
        </w:rPr>
        <w:t xml:space="preserve">would be </w:t>
      </w:r>
      <w:r w:rsidRPr="0075657A">
        <w:rPr>
          <w:rFonts w:ascii="Constantia" w:hAnsi="Constantia"/>
        </w:rPr>
        <w:t xml:space="preserve">only through multiple sites that all species </w:t>
      </w:r>
      <w:r>
        <w:rPr>
          <w:rFonts w:ascii="Constantia" w:hAnsi="Constantia"/>
        </w:rPr>
        <w:t xml:space="preserve">could </w:t>
      </w:r>
      <w:r w:rsidRPr="0075657A">
        <w:rPr>
          <w:rFonts w:ascii="Constantia" w:hAnsi="Constantia"/>
        </w:rPr>
        <w:t>be d</w:t>
      </w:r>
      <w:r>
        <w:rPr>
          <w:rFonts w:ascii="Constantia" w:hAnsi="Constantia"/>
        </w:rPr>
        <w:t xml:space="preserve">etected. Most likely, any species not detected would be in NPR2 because the asymptote is not reached. While this does suggest it is more likely to encounter other species in NPR2, it is not impossible at NPR1 or NPR3. </w:t>
      </w:r>
      <w:r w:rsidRPr="0075657A">
        <w:rPr>
          <w:rFonts w:ascii="Constantia" w:hAnsi="Constantia"/>
        </w:rPr>
        <w:t xml:space="preserve">The site of highest </w:t>
      </w:r>
      <w:r>
        <w:rPr>
          <w:rFonts w:ascii="Constantia" w:hAnsi="Constantia"/>
        </w:rPr>
        <w:t>species richness</w:t>
      </w:r>
      <w:r w:rsidRPr="0075657A">
        <w:rPr>
          <w:rFonts w:ascii="Constantia" w:hAnsi="Constantia"/>
        </w:rPr>
        <w:t xml:space="preserve"> was </w:t>
      </w:r>
      <w:r>
        <w:rPr>
          <w:rFonts w:ascii="Constantia" w:hAnsi="Constantia"/>
        </w:rPr>
        <w:t>NPR2 with 12 species detected in total</w:t>
      </w:r>
      <w:r w:rsidRPr="0075657A">
        <w:rPr>
          <w:rFonts w:ascii="Constantia" w:hAnsi="Constantia"/>
        </w:rPr>
        <w:t>.</w:t>
      </w:r>
      <w:commentRangeEnd w:id="26"/>
      <w:r>
        <w:rPr>
          <w:rFonts w:ascii="Constantia" w:hAnsi="Constantia"/>
        </w:rPr>
        <w:t xml:space="preserve"> NPR1 and NPR3 both have a total of 10 detected.</w:t>
      </w:r>
      <w:r>
        <w:rPr>
          <w:rStyle w:val="CommentReference"/>
        </w:rPr>
        <w:commentReference w:id="26"/>
      </w:r>
    </w:p>
    <w:p w:rsidR="00AB5A7A" w:rsidRDefault="00AB5A7A" w:rsidP="00AB5A7A">
      <w:pPr>
        <w:spacing w:after="0"/>
        <w:rPr>
          <w:rFonts w:ascii="Constantia" w:hAnsi="Constantia"/>
        </w:rPr>
      </w:pPr>
    </w:p>
    <w:p w:rsidR="00AB5A7A" w:rsidRPr="00B62D83" w:rsidRDefault="00AB5A7A" w:rsidP="00AB5A7A">
      <w:pPr>
        <w:rPr>
          <w:rFonts w:ascii="Constantia" w:hAnsi="Constantia"/>
        </w:rPr>
      </w:pPr>
      <w:commentRangeStart w:id="27"/>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w:t>
      </w:r>
      <w:r>
        <w:rPr>
          <w:rFonts w:ascii="Constantia" w:hAnsi="Constantia"/>
        </w:rPr>
        <w:t>dis</w:t>
      </w:r>
      <w:r w:rsidRPr="00B62D83">
        <w:rPr>
          <w:rFonts w:ascii="Constantia" w:hAnsi="Constantia"/>
        </w:rPr>
        <w:t xml:space="preserve">similarity index </w:t>
      </w:r>
      <w:commentRangeEnd w:id="27"/>
      <w:r>
        <w:rPr>
          <w:rStyle w:val="CommentReference"/>
        </w:rPr>
        <w:commentReference w:id="27"/>
      </w:r>
      <w:r w:rsidRPr="00B62D83">
        <w:rPr>
          <w:rFonts w:ascii="Constantia" w:hAnsi="Constantia"/>
        </w:rPr>
        <w:t xml:space="preserve">was done in order to quantify similarities in species composition among the </w:t>
      </w:r>
      <w:r>
        <w:rPr>
          <w:rFonts w:ascii="Constantia" w:hAnsi="Constantia"/>
        </w:rPr>
        <w:t>sites</w:t>
      </w:r>
      <w:r w:rsidRPr="00B62D83">
        <w:rPr>
          <w:rFonts w:ascii="Constantia" w:hAnsi="Constantia"/>
        </w:rPr>
        <w:t xml:space="preserve">. There was a </w:t>
      </w:r>
      <w:commentRangeStart w:id="28"/>
      <w:r>
        <w:rPr>
          <w:rFonts w:ascii="Constantia" w:hAnsi="Constantia"/>
        </w:rPr>
        <w:t>strong</w:t>
      </w:r>
      <w:r w:rsidRPr="00B62D83">
        <w:rPr>
          <w:rFonts w:ascii="Constantia" w:hAnsi="Constantia"/>
        </w:rPr>
        <w:t xml:space="preserve"> </w:t>
      </w:r>
      <w:commentRangeEnd w:id="28"/>
      <w:r>
        <w:rPr>
          <w:rStyle w:val="CommentReference"/>
        </w:rPr>
        <w:commentReference w:id="28"/>
      </w:r>
      <w:r w:rsidRPr="00B62D83">
        <w:rPr>
          <w:rFonts w:ascii="Constantia" w:hAnsi="Constantia"/>
        </w:rPr>
        <w:t>association</w:t>
      </w:r>
      <w:r>
        <w:rPr>
          <w:rFonts w:ascii="Constantia" w:hAnsi="Constantia"/>
        </w:rPr>
        <w:t xml:space="preserve"> (1)</w:t>
      </w:r>
      <w:r w:rsidRPr="00B62D83">
        <w:rPr>
          <w:rFonts w:ascii="Constantia" w:hAnsi="Constantia"/>
        </w:rPr>
        <w:t xml:space="preserve">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r>
        <w:rPr>
          <w:rFonts w:ascii="Constantia" w:hAnsi="Constantia"/>
        </w:rPr>
        <w:t>M</w:t>
      </w:r>
      <w:r w:rsidRPr="00B62D83">
        <w:rPr>
          <w:rFonts w:ascii="Constantia" w:hAnsi="Constantia"/>
        </w:rPr>
        <w:t xml:space="preserve">ost species </w:t>
      </w:r>
      <w:r>
        <w:rPr>
          <w:rFonts w:ascii="Constantia" w:hAnsi="Constantia"/>
        </w:rPr>
        <w:t>were found in all three sites. The s</w:t>
      </w:r>
      <w:r w:rsidRPr="00B62D83">
        <w:rPr>
          <w:rFonts w:ascii="Constantia" w:hAnsi="Constantia"/>
        </w:rPr>
        <w:t>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Pr>
          <w:rFonts w:ascii="Constantia" w:eastAsia="Times New Roman" w:hAnsi="Constantia" w:cs="Arial"/>
          <w:iCs/>
          <w:color w:val="000000"/>
          <w:lang w:val="en-US"/>
        </w:rPr>
        <w:t xml:space="preserve"> were unique to single sites</w:t>
      </w:r>
      <w:r w:rsidRPr="00B62D83">
        <w:rPr>
          <w:rFonts w:ascii="Constantia" w:eastAsia="Times New Roman" w:hAnsi="Constantia" w:cs="Arial"/>
          <w:iCs/>
          <w:color w:val="000000"/>
          <w:lang w:val="en-US"/>
        </w:rPr>
        <w:t>.</w:t>
      </w:r>
      <w:r w:rsidRPr="00B62D83">
        <w:rPr>
          <w:rFonts w:ascii="Constantia" w:hAnsi="Constantia"/>
        </w:rPr>
        <w:t xml:space="preserve"> </w:t>
      </w:r>
    </w:p>
    <w:p w:rsidR="00AB5A7A" w:rsidRPr="0075657A" w:rsidRDefault="00AB5A7A" w:rsidP="00AB5A7A">
      <w:pPr>
        <w:spacing w:after="0"/>
        <w:rPr>
          <w:rFonts w:ascii="Constantia" w:hAnsi="Constantia"/>
        </w:rPr>
      </w:pPr>
      <w:r w:rsidRPr="0075657A">
        <w:rPr>
          <w:rFonts w:ascii="Constantia" w:hAnsi="Constantia"/>
        </w:rPr>
        <w:t xml:space="preserve">  </w:t>
      </w:r>
    </w:p>
    <w:p w:rsidR="00AB5A7A" w:rsidRPr="00AA651D" w:rsidRDefault="00AB5A7A" w:rsidP="00AB5A7A">
      <w:pPr>
        <w:spacing w:after="0"/>
        <w:rPr>
          <w:rFonts w:ascii="Constantia" w:hAnsi="Constantia"/>
          <w:b/>
        </w:rPr>
      </w:pPr>
      <w:r>
        <w:rPr>
          <w:noProof/>
          <w:lang w:val="en-US"/>
        </w:rPr>
        <w:lastRenderedPageBreak/>
        <w:drawing>
          <wp:inline distT="0" distB="0" distL="0" distR="0" wp14:anchorId="7CE4B7F5" wp14:editId="6D7224CB">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29" w:name="_3znysh7" w:colFirst="0" w:colLast="0"/>
      <w:bookmarkEnd w:id="29"/>
    </w:p>
    <w:p w:rsidR="00AB5A7A" w:rsidRPr="008052FD" w:rsidRDefault="00AB5A7A" w:rsidP="00AB5A7A">
      <w:pPr>
        <w:spacing w:line="360" w:lineRule="auto"/>
        <w:rPr>
          <w:rFonts w:ascii="Constantia" w:hAnsi="Constantia"/>
          <w:b/>
        </w:rPr>
      </w:pPr>
      <w:r>
        <w:rPr>
          <w:rFonts w:ascii="Constantia" w:hAnsi="Constantia"/>
          <w:b/>
        </w:rPr>
        <w:t>Figure 7</w:t>
      </w:r>
      <w:r w:rsidRPr="008052FD">
        <w:rPr>
          <w:rFonts w:ascii="Constantia" w:hAnsi="Constantia"/>
          <w:b/>
        </w:rPr>
        <w:t xml:space="preserve">: Average variation in detection frequency of camera traps across all sites for each month of the study duration. Error bars detonate standard error.  </w:t>
      </w:r>
    </w:p>
    <w:p w:rsidR="00AB5A7A" w:rsidRPr="008052FD" w:rsidRDefault="00AB5A7A" w:rsidP="00AB5A7A">
      <w:pPr>
        <w:rPr>
          <w:rFonts w:ascii="Constantia" w:hAnsi="Constantia"/>
        </w:rPr>
      </w:pPr>
      <w:r>
        <w:rPr>
          <w:rFonts w:ascii="Constantia" w:hAnsi="Constantia"/>
        </w:rPr>
        <w:t xml:space="preserve">To </w:t>
      </w:r>
      <w:commentRangeStart w:id="30"/>
      <w:r>
        <w:rPr>
          <w:rFonts w:ascii="Constantia" w:hAnsi="Constantia"/>
        </w:rPr>
        <w:t xml:space="preserve">investigate </w:t>
      </w:r>
      <w:commentRangeEnd w:id="30"/>
      <w:r>
        <w:rPr>
          <w:rFonts w:ascii="Constantia" w:hAnsi="Constantia"/>
        </w:rPr>
        <w:t xml:space="preserve">the relationship between </w:t>
      </w:r>
      <w:r>
        <w:rPr>
          <w:rStyle w:val="CommentReference"/>
        </w:rPr>
        <w:commentReference w:id="30"/>
      </w:r>
      <w:r>
        <w:rPr>
          <w:rFonts w:ascii="Constantia" w:hAnsi="Constantia"/>
        </w:rPr>
        <w:t>seasonality and detection rates, mean monthly detections across sites were compared (Figure 7) and tested for significance u</w:t>
      </w:r>
      <w:r w:rsidRPr="008052FD">
        <w:rPr>
          <w:rFonts w:ascii="Constantia" w:hAnsi="Constantia"/>
        </w:rPr>
        <w:t>sing ANOVA. A significant difference was found (ANOVA</w:t>
      </w:r>
      <w:r>
        <w:rPr>
          <w:rFonts w:ascii="Constantia" w:hAnsi="Constantia"/>
        </w:rPr>
        <w:t>: F</w:t>
      </w:r>
      <w:r w:rsidRPr="008052FD">
        <w:rPr>
          <w:rFonts w:ascii="Constantia" w:hAnsi="Constantia"/>
          <w:vertAlign w:val="subscript"/>
        </w:rPr>
        <w:t>11</w:t>
      </w:r>
      <w:r>
        <w:rPr>
          <w:rFonts w:ascii="Constantia" w:hAnsi="Constantia"/>
        </w:rPr>
        <w:t xml:space="preserve"> = 4.86; p &lt; 0001</w:t>
      </w:r>
      <w:r w:rsidRPr="008052FD">
        <w:rPr>
          <w:rFonts w:ascii="Constantia" w:hAnsi="Constantia"/>
        </w:rPr>
        <w:t>)</w:t>
      </w:r>
      <w:r>
        <w:rPr>
          <w:rFonts w:ascii="Constantia" w:hAnsi="Constantia"/>
        </w:rPr>
        <w:t>. This shows that detections vary dramatically across the study period</w:t>
      </w:r>
      <w:r w:rsidRPr="008052FD">
        <w:rPr>
          <w:rFonts w:ascii="Constantia" w:hAnsi="Constantia"/>
        </w:rPr>
        <w:t xml:space="preserve">. An ad-hoc </w:t>
      </w:r>
      <w:proofErr w:type="spellStart"/>
      <w:r w:rsidRPr="008052FD">
        <w:rPr>
          <w:rFonts w:ascii="Constantia" w:hAnsi="Constantia"/>
        </w:rPr>
        <w:t>Tukey</w:t>
      </w:r>
      <w:proofErr w:type="spellEnd"/>
      <w:r w:rsidRPr="008052FD">
        <w:rPr>
          <w:rFonts w:ascii="Constantia" w:hAnsi="Constantia"/>
        </w:rPr>
        <w:t xml:space="preserve"> HSD was done to determine the source of the difference</w:t>
      </w:r>
      <w:r>
        <w:rPr>
          <w:rFonts w:ascii="Constantia" w:hAnsi="Constantia"/>
        </w:rPr>
        <w:t xml:space="preserve">. There were significant differences </w:t>
      </w:r>
      <w:r w:rsidRPr="008052FD">
        <w:rPr>
          <w:rFonts w:ascii="Constantia" w:hAnsi="Constantia"/>
        </w:rPr>
        <w:t>between</w:t>
      </w:r>
      <w:r>
        <w:rPr>
          <w:rFonts w:ascii="Constantia" w:hAnsi="Constantia"/>
        </w:rPr>
        <w:t xml:space="preserve"> </w:t>
      </w:r>
      <w:r w:rsidRPr="008052FD">
        <w:rPr>
          <w:rFonts w:ascii="Constantia" w:hAnsi="Constantia"/>
        </w:rPr>
        <w:t xml:space="preserve">the months April, May, June, July, August, September, October and November against February. </w:t>
      </w:r>
    </w:p>
    <w:p w:rsidR="00AB5A7A" w:rsidRPr="008052FD" w:rsidRDefault="00AB5A7A" w:rsidP="00AB5A7A">
      <w:pPr>
        <w:rPr>
          <w:rFonts w:ascii="Constantia" w:hAnsi="Constantia"/>
        </w:rPr>
      </w:pPr>
    </w:p>
    <w:p w:rsidR="00AB5A7A" w:rsidRPr="008052FD" w:rsidRDefault="00AB5A7A" w:rsidP="00AB5A7A">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4EFA6413" wp14:editId="76DE0F21">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AB5A7A" w:rsidRDefault="00AB5A7A"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AB5A7A" w:rsidRDefault="00AB5A7A"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AB5A7A" w:rsidRDefault="00AB5A7A" w:rsidP="00AB5A7A">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AB5A7A" w:rsidRDefault="00AB5A7A"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AB5A7A" w:rsidRDefault="00AB5A7A" w:rsidP="00AB5A7A">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AB5A7A" w:rsidRDefault="00AB5A7A"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8"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">
                <v:group id="Group 56" o:spid="_x0000_s1029"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0"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1"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AB5A7A" w:rsidRDefault="00AB5A7A" w:rsidP="00AB5A7A">
                          <w:pPr>
                            <w:rPr>
                              <w:rFonts w:eastAsia="Times New Roman"/>
                            </w:rPr>
                          </w:pPr>
                        </w:p>
                      </w:txbxContent>
                    </v:textbox>
                  </v:shape>
                  <v:shape id="Freeform 59" o:spid="_x0000_s1032"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AB5A7A" w:rsidRDefault="00AB5A7A" w:rsidP="00AB5A7A">
                          <w:pPr>
                            <w:rPr>
                              <w:rFonts w:eastAsia="Times New Roman"/>
                            </w:rPr>
                          </w:pPr>
                        </w:p>
                      </w:txbxContent>
                    </v:textbox>
                  </v:shape>
                </v:group>
                <v:group id="Group 60" o:spid="_x0000_s1033"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4"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AB5A7A" w:rsidRDefault="00AB5A7A" w:rsidP="00AB5A7A">
                          <w:pPr>
                            <w:rPr>
                              <w:rFonts w:eastAsia="Times New Roman"/>
                            </w:rPr>
                          </w:pPr>
                        </w:p>
                      </w:txbxContent>
                    </v:textbox>
                  </v:shape>
                  <v:group id="Group 62" o:spid="_x0000_s1035"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6"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7"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AB5A7A" w:rsidRDefault="00AB5A7A" w:rsidP="00AB5A7A">
                              <w:pPr>
                                <w:rPr>
                                  <w:rFonts w:eastAsia="Times New Roman"/>
                                </w:rPr>
                              </w:pPr>
                            </w:p>
                          </w:txbxContent>
                        </v:textbox>
                      </v:shape>
                      <v:shape id="Freeform 65" o:spid="_x0000_s1038"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AB5A7A" w:rsidRDefault="00AB5A7A" w:rsidP="00AB5A7A">
                              <w:pPr>
                                <w:rPr>
                                  <w:rFonts w:eastAsia="Times New Roman"/>
                                </w:rPr>
                              </w:pPr>
                            </w:p>
                          </w:txbxContent>
                        </v:textbox>
                      </v:shape>
                    </v:group>
                    <v:shape id="Freeform 66" o:spid="_x0000_s1039"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AB5A7A" w:rsidRDefault="00AB5A7A" w:rsidP="00AB5A7A">
                            <w:pPr>
                              <w:rPr>
                                <w:rFonts w:eastAsia="Times New Roman"/>
                              </w:rPr>
                            </w:pPr>
                          </w:p>
                        </w:txbxContent>
                      </v:textbox>
                    </v:shape>
                  </v:group>
                </v:group>
                <w10:anchorlock/>
              </v:group>
            </w:pict>
          </mc:Fallback>
        </mc:AlternateContent>
      </w:r>
    </w:p>
    <w:p w:rsidR="00AB5A7A" w:rsidRPr="008052FD" w:rsidRDefault="00AB5A7A" w:rsidP="00AB5A7A">
      <w:pPr>
        <w:spacing w:line="360" w:lineRule="auto"/>
        <w:rPr>
          <w:rFonts w:ascii="Constantia" w:hAnsi="Constantia"/>
          <w:b/>
        </w:rPr>
      </w:pPr>
      <w:r>
        <w:rPr>
          <w:rFonts w:ascii="Constantia" w:hAnsi="Constantia"/>
          <w:b/>
        </w:rPr>
        <w:t>Figure 8</w:t>
      </w:r>
      <w:r w:rsidRPr="008052FD">
        <w:rPr>
          <w:rFonts w:ascii="Constantia" w:hAnsi="Constantia"/>
          <w:b/>
        </w:rPr>
        <w:t>: Total detections for the months preceding and following the flood that occurred in</w:t>
      </w:r>
      <w:r>
        <w:rPr>
          <w:rFonts w:ascii="Constantia" w:hAnsi="Constantia"/>
          <w:b/>
        </w:rPr>
        <w:t xml:space="preserve"> January of</w:t>
      </w:r>
      <w:r w:rsidRPr="008052FD">
        <w:rPr>
          <w:rFonts w:ascii="Constantia" w:hAnsi="Constantia"/>
          <w:b/>
        </w:rPr>
        <w:t xml:space="preserve"> </w:t>
      </w:r>
      <w:r>
        <w:rPr>
          <w:rFonts w:ascii="Constantia" w:hAnsi="Constantia"/>
          <w:b/>
        </w:rPr>
        <w:t>interval 3. This flood resulted in the river being recharged. Water droplets indicate water present at the pool.</w:t>
      </w:r>
    </w:p>
    <w:p w:rsidR="00AB5A7A" w:rsidRDefault="00AB5A7A" w:rsidP="00AB5A7A">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Pr>
          <w:rFonts w:ascii="Constantia" w:hAnsi="Constantia"/>
        </w:rPr>
        <w:t xml:space="preserve"> for the months November, December, January and February (Figure 8) since d</w:t>
      </w:r>
      <w:r w:rsidRPr="008052FD">
        <w:rPr>
          <w:rFonts w:ascii="Constantia" w:hAnsi="Constantia"/>
        </w:rPr>
        <w:t>uring late January, a flood resulted in a flow of water in</w:t>
      </w:r>
      <w:r>
        <w:rPr>
          <w:rFonts w:ascii="Constantia" w:hAnsi="Constantia"/>
        </w:rPr>
        <w:t>to</w:t>
      </w:r>
      <w:r w:rsidRPr="008052FD">
        <w:rPr>
          <w:rFonts w:ascii="Constantia" w:hAnsi="Constantia"/>
        </w:rPr>
        <w:t xml:space="preserve"> the pools</w:t>
      </w:r>
      <w:r>
        <w:rPr>
          <w:rFonts w:ascii="Constantia" w:hAnsi="Constantia"/>
        </w:rPr>
        <w:t xml:space="preserve"> (Figure 3)</w:t>
      </w:r>
      <w:r w:rsidRPr="008052FD">
        <w:rPr>
          <w:rFonts w:ascii="Constantia" w:hAnsi="Constantia"/>
        </w:rPr>
        <w:t>. Using a Chi square</w:t>
      </w:r>
      <w:r>
        <w:rPr>
          <w:rFonts w:ascii="Constantia" w:hAnsi="Constantia"/>
        </w:rPr>
        <w:t>d test</w:t>
      </w:r>
      <w:r w:rsidRPr="008052FD">
        <w:rPr>
          <w:rFonts w:ascii="Constantia" w:hAnsi="Constantia"/>
        </w:rPr>
        <w:t xml:space="preserve">, </w:t>
      </w:r>
      <w:r w:rsidRPr="000A2467">
        <w:rPr>
          <w:rFonts w:ascii="Constantia" w:hAnsi="Constantia"/>
        </w:rPr>
        <w:t xml:space="preserve">visitation rates </w:t>
      </w:r>
      <w:r>
        <w:rPr>
          <w:rFonts w:ascii="Constantia" w:hAnsi="Constantia"/>
        </w:rPr>
        <w:t xml:space="preserve">at </w:t>
      </w:r>
      <w:r w:rsidRPr="008052FD">
        <w:rPr>
          <w:rFonts w:ascii="Constantia" w:hAnsi="Constantia"/>
        </w:rPr>
        <w:t>sites NPR1 (</w:t>
      </w:r>
      <w:commentRangeStart w:id="31"/>
      <w:r>
        <w:rPr>
          <w:rFonts w:ascii="Constantia" w:hAnsi="Constantia"/>
        </w:rPr>
        <w:t>x</w:t>
      </w:r>
      <w:commentRangeEnd w:id="31"/>
      <w:r>
        <w:rPr>
          <w:rStyle w:val="CommentReference"/>
        </w:rPr>
        <w:commentReference w:id="31"/>
      </w:r>
      <w:r w:rsidRPr="0066367B">
        <w:rPr>
          <w:rFonts w:ascii="Constantia" w:hAnsi="Constantia"/>
          <w:vertAlign w:val="superscript"/>
        </w:rPr>
        <w:t>2</w:t>
      </w:r>
      <w:r>
        <w:rPr>
          <w:rFonts w:ascii="Constantia" w:hAnsi="Constantia"/>
        </w:rPr>
        <w:t xml:space="preserve"> = 10.67, p = 0.033</w:t>
      </w:r>
      <w:r w:rsidRPr="008052FD">
        <w:rPr>
          <w:rFonts w:ascii="Constantia" w:hAnsi="Constantia"/>
        </w:rPr>
        <w:t>) and NPR3 (</w:t>
      </w:r>
      <w:r>
        <w:rPr>
          <w:rFonts w:ascii="Constantia" w:hAnsi="Constantia"/>
        </w:rPr>
        <w:t>x</w:t>
      </w:r>
      <w:r w:rsidRPr="0066367B">
        <w:rPr>
          <w:rFonts w:ascii="Constantia" w:hAnsi="Constantia"/>
          <w:vertAlign w:val="superscript"/>
        </w:rPr>
        <w:t>2</w:t>
      </w:r>
      <w:r>
        <w:rPr>
          <w:rFonts w:ascii="Constantia" w:hAnsi="Constantia"/>
          <w:vertAlign w:val="superscript"/>
        </w:rPr>
        <w:t xml:space="preserve"> </w:t>
      </w:r>
      <w:r>
        <w:rPr>
          <w:rFonts w:ascii="Constantia" w:hAnsi="Constantia"/>
        </w:rPr>
        <w:t>= 31.48, p &lt; 0.001</w:t>
      </w:r>
      <w:r w:rsidRPr="008052FD">
        <w:rPr>
          <w:rFonts w:ascii="Constantia" w:hAnsi="Constantia"/>
        </w:rPr>
        <w:t xml:space="preserve">) were </w:t>
      </w:r>
      <w:r>
        <w:rPr>
          <w:rFonts w:ascii="Constantia" w:hAnsi="Constantia"/>
        </w:rPr>
        <w:t xml:space="preserve">shown </w:t>
      </w:r>
      <w:r w:rsidRPr="008052FD">
        <w:rPr>
          <w:rFonts w:ascii="Constantia" w:hAnsi="Constantia"/>
        </w:rPr>
        <w:t xml:space="preserve">to </w:t>
      </w:r>
      <w:r>
        <w:rPr>
          <w:rFonts w:ascii="Constantia" w:hAnsi="Constantia"/>
        </w:rPr>
        <w:t xml:space="preserve">be significantly different </w:t>
      </w:r>
      <w:r w:rsidRPr="008052FD">
        <w:rPr>
          <w:rFonts w:ascii="Constantia" w:hAnsi="Constantia"/>
        </w:rPr>
        <w:t>across these four months. The overall Chi square</w:t>
      </w:r>
      <w:r>
        <w:rPr>
          <w:rFonts w:ascii="Constantia" w:hAnsi="Constantia"/>
        </w:rPr>
        <w:t>d</w:t>
      </w:r>
      <w:r w:rsidRPr="008052FD">
        <w:rPr>
          <w:rFonts w:ascii="Constantia" w:hAnsi="Constantia"/>
        </w:rPr>
        <w:t xml:space="preserve"> was found to </w:t>
      </w:r>
      <w:r w:rsidRPr="008052FD">
        <w:rPr>
          <w:rFonts w:ascii="Constantia" w:hAnsi="Constantia"/>
        </w:rPr>
        <w:lastRenderedPageBreak/>
        <w:t xml:space="preserve">have a significant </w:t>
      </w:r>
      <w:r>
        <w:rPr>
          <w:rFonts w:ascii="Constantia" w:hAnsi="Constantia"/>
        </w:rPr>
        <w:t>variation across all sites (x</w:t>
      </w:r>
      <w:r w:rsidRPr="0066367B">
        <w:rPr>
          <w:rFonts w:ascii="Constantia" w:hAnsi="Constantia"/>
          <w:vertAlign w:val="superscript"/>
        </w:rPr>
        <w:t>2</w:t>
      </w:r>
      <w:r>
        <w:rPr>
          <w:rFonts w:ascii="Constantia" w:hAnsi="Constantia"/>
        </w:rPr>
        <w:t xml:space="preserve"> = </w:t>
      </w:r>
      <w:r w:rsidRPr="00DA5DC2">
        <w:rPr>
          <w:rFonts w:ascii="Constantia" w:hAnsi="Constantia"/>
          <w:lang w:val="en-US"/>
        </w:rPr>
        <w:t>19.046</w:t>
      </w:r>
      <w:r>
        <w:rPr>
          <w:rFonts w:ascii="Constantia" w:hAnsi="Constantia"/>
          <w:lang w:val="en-US"/>
        </w:rPr>
        <w:t xml:space="preserve">, </w:t>
      </w:r>
      <w:r>
        <w:rPr>
          <w:rFonts w:ascii="Constantia" w:hAnsi="Constantia"/>
        </w:rPr>
        <w:t>p = 0.004</w:t>
      </w:r>
      <w:r w:rsidRPr="008052FD">
        <w:rPr>
          <w:rFonts w:ascii="Constantia" w:hAnsi="Constantia"/>
        </w:rPr>
        <w:t xml:space="preserve">). </w:t>
      </w:r>
      <w:r>
        <w:rPr>
          <w:rFonts w:ascii="Constantia" w:hAnsi="Constantia"/>
        </w:rPr>
        <w:t>Detection increases immediately after a recharge event.</w:t>
      </w:r>
    </w:p>
    <w:p w:rsidR="00AB5A7A" w:rsidRDefault="00AB5A7A" w:rsidP="00AB5A7A">
      <w:r>
        <w:br w:type="page"/>
      </w:r>
    </w:p>
    <w:p w:rsidR="00AB5A7A" w:rsidRDefault="00AB5A7A" w:rsidP="00AB5A7A">
      <w:pPr>
        <w:spacing w:after="0" w:line="276" w:lineRule="auto"/>
        <w:jc w:val="center"/>
      </w:pPr>
      <w:r>
        <w:rPr>
          <w:noProof/>
          <w:lang w:val="en-US"/>
        </w:rPr>
        <w:lastRenderedPageBreak/>
        <w:drawing>
          <wp:inline distT="0" distB="0" distL="0" distR="0" wp14:anchorId="3FF76A36" wp14:editId="11B271D0">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AB5A7A" w:rsidRPr="00B74225" w:rsidRDefault="00AB5A7A" w:rsidP="00AB5A7A">
      <w:pPr>
        <w:spacing w:before="240" w:after="0" w:line="360" w:lineRule="auto"/>
        <w:rPr>
          <w:rFonts w:ascii="Constantia" w:eastAsia="Times New Roman" w:hAnsi="Constantia" w:cs="Arial"/>
          <w:iCs/>
          <w:color w:val="000000"/>
          <w:lang w:val="en-US"/>
        </w:rPr>
      </w:pPr>
      <w:r w:rsidRPr="0067353B">
        <w:rPr>
          <w:rFonts w:ascii="Constantia" w:hAnsi="Constantia"/>
          <w:b/>
        </w:rPr>
        <w:t>Figure 8: Histogram</w:t>
      </w:r>
      <w:r>
        <w:rPr>
          <w:rFonts w:ascii="Constantia" w:hAnsi="Constantia"/>
          <w:b/>
        </w:rPr>
        <w:t>s</w:t>
      </w:r>
      <w:r w:rsidRPr="0067353B">
        <w:rPr>
          <w:rFonts w:ascii="Constantia" w:hAnsi="Constantia"/>
          <w:b/>
        </w:rPr>
        <w:t xml:space="preserve"> displaying the </w:t>
      </w:r>
      <w:r>
        <w:rPr>
          <w:rFonts w:ascii="Constantia" w:hAnsi="Constantia"/>
          <w:b/>
        </w:rPr>
        <w:t>frequency</w:t>
      </w:r>
      <w:r w:rsidRPr="0067353B">
        <w:rPr>
          <w:rFonts w:ascii="Constantia" w:hAnsi="Constantia"/>
          <w:b/>
        </w:rPr>
        <w:t xml:space="preserve"> </w:t>
      </w:r>
      <w:r>
        <w:rPr>
          <w:rFonts w:ascii="Constantia" w:hAnsi="Constantia"/>
          <w:b/>
        </w:rPr>
        <w:t xml:space="preserve">over time for </w:t>
      </w:r>
      <w:r w:rsidRPr="0067353B">
        <w:rPr>
          <w:rFonts w:ascii="Constantia" w:hAnsi="Constantia"/>
          <w:b/>
        </w:rPr>
        <w:t>particular species, accumulated across all sites for species</w:t>
      </w:r>
      <w:r w:rsidRPr="00B74225">
        <w:rPr>
          <w:rFonts w:ascii="Constantia" w:hAnsi="Constantia"/>
        </w:rPr>
        <w:t xml:space="preserve">: </w:t>
      </w:r>
      <w:commentRangeStart w:id="32"/>
      <w:r w:rsidRPr="00B74225">
        <w:rPr>
          <w:rFonts w:ascii="Constantia" w:hAnsi="Constantia"/>
        </w:rPr>
        <w:t xml:space="preserve">scrub hare </w:t>
      </w:r>
      <w:commentRangeEnd w:id="32"/>
      <w:r>
        <w:rPr>
          <w:rStyle w:val="CommentReference"/>
        </w:rPr>
        <w:commentReference w:id="32"/>
      </w:r>
      <w:r w:rsidRPr="00B74225">
        <w:rPr>
          <w:rFonts w:ascii="Constantia" w:hAnsi="Constantia"/>
        </w:rPr>
        <w:t>(</w:t>
      </w:r>
      <w:proofErr w:type="spellStart"/>
      <w:r w:rsidRPr="00B74225">
        <w:rPr>
          <w:rFonts w:ascii="Constantia" w:eastAsia="Times New Roman" w:hAnsi="Constantia" w:cs="Arial"/>
          <w:i/>
          <w:iCs/>
          <w:color w:val="000000"/>
          <w:lang w:val="en-US"/>
        </w:rPr>
        <w:t>Lepus</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saxatilis</w:t>
      </w:r>
      <w:proofErr w:type="spellEnd"/>
      <w:r w:rsidRPr="00B74225">
        <w:rPr>
          <w:rFonts w:ascii="Constantia" w:eastAsia="Times New Roman" w:hAnsi="Constantia" w:cs="Arial"/>
          <w:iCs/>
          <w:color w:val="000000"/>
          <w:lang w:val="en-US"/>
        </w:rPr>
        <w:t>)</w:t>
      </w:r>
      <w:r w:rsidRPr="00B74225">
        <w:rPr>
          <w:rFonts w:ascii="Constantia" w:eastAsia="Times New Roman" w:hAnsi="Constantia" w:cs="Arial"/>
          <w:i/>
          <w:iCs/>
          <w:color w:val="000000"/>
          <w:lang w:val="en-US"/>
        </w:rPr>
        <w:t xml:space="preserve">, </w:t>
      </w:r>
      <w:r w:rsidRPr="00B74225">
        <w:rPr>
          <w:rFonts w:ascii="Constantia" w:eastAsia="Times New Roman" w:hAnsi="Constantia" w:cs="Arial"/>
          <w:iCs/>
          <w:color w:val="000000"/>
          <w:lang w:val="en-US"/>
        </w:rPr>
        <w:t>Cape porcupine (</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 Cape grey mongoose (</w:t>
      </w:r>
      <w:proofErr w:type="spellStart"/>
      <w:r w:rsidRPr="00B74225">
        <w:rPr>
          <w:rFonts w:ascii="Constantia" w:eastAsia="Times New Roman" w:hAnsi="Constantia" w:cs="Arial"/>
          <w:i/>
          <w:iCs/>
          <w:color w:val="000000"/>
          <w:lang w:val="en-US"/>
        </w:rPr>
        <w:t>Galerella</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pulverulenta</w:t>
      </w:r>
      <w:proofErr w:type="spellEnd"/>
      <w:r w:rsidRPr="00B74225">
        <w:rPr>
          <w:rFonts w:ascii="Constantia" w:eastAsia="Times New Roman" w:hAnsi="Constantia" w:cs="Arial"/>
          <w:iCs/>
          <w:color w:val="000000"/>
          <w:lang w:val="en-US"/>
        </w:rPr>
        <w:t>), dog (</w:t>
      </w:r>
      <w:proofErr w:type="spellStart"/>
      <w:r w:rsidRPr="00B74225">
        <w:rPr>
          <w:rFonts w:ascii="Constantia" w:eastAsia="Times New Roman" w:hAnsi="Constantia" w:cs="Arial"/>
          <w:i/>
          <w:iCs/>
          <w:color w:val="000000"/>
          <w:lang w:val="en-US"/>
        </w:rPr>
        <w:t>Canis</w:t>
      </w:r>
      <w:proofErr w:type="spellEnd"/>
      <w:r w:rsidRPr="00B74225">
        <w:rPr>
          <w:rFonts w:ascii="Constantia" w:eastAsia="Times New Roman" w:hAnsi="Constantia" w:cs="Arial"/>
          <w:i/>
          <w:iCs/>
          <w:color w:val="000000"/>
          <w:lang w:val="en-US"/>
        </w:rPr>
        <w:t xml:space="preserve"> lupus </w:t>
      </w:r>
      <w:proofErr w:type="spellStart"/>
      <w:r w:rsidRPr="00B74225">
        <w:rPr>
          <w:rFonts w:ascii="Constantia" w:eastAsia="Times New Roman" w:hAnsi="Constantia" w:cs="Arial"/>
          <w:i/>
          <w:iCs/>
          <w:color w:val="000000"/>
          <w:lang w:val="en-US"/>
        </w:rPr>
        <w:t>familiaris</w:t>
      </w:r>
      <w:proofErr w:type="spellEnd"/>
      <w:r w:rsidRPr="00B74225">
        <w:rPr>
          <w:rFonts w:ascii="Constantia" w:eastAsia="Times New Roman" w:hAnsi="Constantia" w:cs="Arial"/>
          <w:iCs/>
          <w:color w:val="000000"/>
          <w:lang w:val="en-US"/>
        </w:rPr>
        <w:t>), caracal (</w:t>
      </w:r>
      <w:r w:rsidRPr="00B74225">
        <w:rPr>
          <w:rFonts w:ascii="Constantia" w:eastAsia="Times New Roman" w:hAnsi="Constantia" w:cs="Arial"/>
          <w:i/>
          <w:iCs/>
          <w:color w:val="000000"/>
          <w:lang w:val="en-US"/>
        </w:rPr>
        <w:t>Caracal caracal</w:t>
      </w:r>
      <w:r w:rsidRPr="00B74225">
        <w:rPr>
          <w:rFonts w:ascii="Constantia" w:eastAsia="Times New Roman" w:hAnsi="Constantia" w:cs="Arial"/>
          <w:iCs/>
          <w:color w:val="000000"/>
          <w:lang w:val="en-US"/>
        </w:rPr>
        <w:t>) and klipspringer (</w:t>
      </w:r>
      <w:proofErr w:type="spellStart"/>
      <w:r w:rsidRPr="00B74225">
        <w:rPr>
          <w:rFonts w:ascii="Constantia" w:eastAsia="Times New Roman" w:hAnsi="Constantia" w:cs="Arial"/>
          <w:i/>
          <w:iCs/>
          <w:color w:val="000000"/>
          <w:lang w:val="en-US"/>
        </w:rPr>
        <w:t>Oreotragus</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oreotragus</w:t>
      </w:r>
      <w:proofErr w:type="spellEnd"/>
      <w:r w:rsidRPr="00B74225">
        <w:rPr>
          <w:rFonts w:ascii="Constantia" w:eastAsia="Times New Roman" w:hAnsi="Constantia" w:cs="Arial"/>
          <w:iCs/>
          <w:color w:val="000000"/>
          <w:lang w:val="en-US"/>
        </w:rPr>
        <w:t>).</w:t>
      </w:r>
      <w:r w:rsidRPr="00B74225">
        <w:rPr>
          <w:rFonts w:ascii="Constantia" w:eastAsia="Times New Roman" w:hAnsi="Constantia" w:cs="Arial"/>
          <w:iCs/>
          <w:color w:val="000000"/>
          <w:lang w:val="en-US"/>
        </w:rPr>
        <w:br w:type="page"/>
      </w:r>
    </w:p>
    <w:p w:rsidR="00AB5A7A" w:rsidRDefault="00AB5A7A" w:rsidP="00AB5A7A">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05C4E406" wp14:editId="6D6C7B24">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AB5A7A" w:rsidRPr="000A2467" w:rsidRDefault="00AB5A7A" w:rsidP="00AB5A7A">
      <w:pPr>
        <w:spacing w:line="360" w:lineRule="auto"/>
        <w:rPr>
          <w:rFonts w:ascii="Constantia" w:hAnsi="Constantia"/>
        </w:rPr>
      </w:pPr>
      <w:r w:rsidRPr="0067353B">
        <w:rPr>
          <w:rFonts w:ascii="Constantia" w:hAnsi="Constantia"/>
          <w:b/>
        </w:rPr>
        <w:t xml:space="preserve">Figure 9: Histogram displaying the </w:t>
      </w:r>
      <w:r>
        <w:rPr>
          <w:rFonts w:ascii="Constantia" w:hAnsi="Constantia"/>
          <w:b/>
        </w:rPr>
        <w:t>frequency</w:t>
      </w:r>
      <w:r w:rsidRPr="0067353B">
        <w:rPr>
          <w:rFonts w:ascii="Constantia" w:hAnsi="Constantia"/>
          <w:b/>
        </w:rPr>
        <w:t xml:space="preserve"> </w:t>
      </w:r>
      <w:r>
        <w:rPr>
          <w:rFonts w:ascii="Constantia" w:hAnsi="Constantia"/>
          <w:b/>
        </w:rPr>
        <w:t>at what time</w:t>
      </w:r>
      <w:r w:rsidRPr="0067353B">
        <w:rPr>
          <w:rFonts w:ascii="Constantia" w:hAnsi="Constantia"/>
          <w:b/>
        </w:rPr>
        <w:t xml:space="preserve"> a particular species was </w:t>
      </w:r>
      <w:proofErr w:type="gramStart"/>
      <w:r w:rsidRPr="0067353B">
        <w:rPr>
          <w:rFonts w:ascii="Constantia" w:hAnsi="Constantia"/>
          <w:b/>
        </w:rPr>
        <w:t>detected,</w:t>
      </w:r>
      <w:proofErr w:type="gramEnd"/>
      <w:r w:rsidRPr="0067353B">
        <w:rPr>
          <w:rFonts w:ascii="Constantia" w:hAnsi="Constantia"/>
          <w:b/>
        </w:rPr>
        <w:t xml:space="preserve"> accumulated across all sites for species</w:t>
      </w:r>
      <w:r w:rsidRPr="00B74225">
        <w:rPr>
          <w:rFonts w:ascii="Constantia" w:hAnsi="Constantia"/>
        </w:rPr>
        <w:t>: steenbok (</w:t>
      </w:r>
      <w:proofErr w:type="spellStart"/>
      <w:r w:rsidRPr="0067353B">
        <w:rPr>
          <w:rFonts w:ascii="Constantia" w:hAnsi="Constantia"/>
          <w:i/>
        </w:rPr>
        <w:t>Raphicerus</w:t>
      </w:r>
      <w:proofErr w:type="spellEnd"/>
      <w:r w:rsidRPr="0067353B">
        <w:rPr>
          <w:rFonts w:ascii="Constantia" w:hAnsi="Constantia"/>
          <w:i/>
        </w:rPr>
        <w:t xml:space="preserve"> </w:t>
      </w:r>
      <w:proofErr w:type="spellStart"/>
      <w:r w:rsidRPr="0067353B">
        <w:rPr>
          <w:rFonts w:ascii="Constantia" w:hAnsi="Constantia"/>
          <w:i/>
        </w:rPr>
        <w:t>campestris</w:t>
      </w:r>
      <w:proofErr w:type="spellEnd"/>
      <w:r w:rsidRPr="00B74225">
        <w:rPr>
          <w:rFonts w:ascii="Constantia" w:hAnsi="Constantia"/>
        </w:rPr>
        <w:t>), cattle (</w:t>
      </w:r>
      <w:proofErr w:type="spellStart"/>
      <w:r w:rsidRPr="0067353B">
        <w:rPr>
          <w:rFonts w:ascii="Constantia" w:hAnsi="Constantia"/>
          <w:i/>
        </w:rPr>
        <w:t>Bos</w:t>
      </w:r>
      <w:proofErr w:type="spellEnd"/>
      <w:r w:rsidRPr="0067353B">
        <w:rPr>
          <w:rFonts w:ascii="Constantia" w:hAnsi="Constantia"/>
          <w:i/>
        </w:rPr>
        <w:t xml:space="preserve"> </w:t>
      </w:r>
      <w:proofErr w:type="spellStart"/>
      <w:r w:rsidRPr="0067353B">
        <w:rPr>
          <w:rFonts w:ascii="Constantia" w:hAnsi="Constantia"/>
          <w:i/>
        </w:rPr>
        <w:t>taurus</w:t>
      </w:r>
      <w:proofErr w:type="spellEnd"/>
      <w:r w:rsidRPr="00B74225">
        <w:rPr>
          <w:rFonts w:ascii="Constantia" w:hAnsi="Constantia"/>
        </w:rPr>
        <w:t>), baboon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 greater kudu (</w:t>
      </w:r>
      <w:proofErr w:type="spellStart"/>
      <w:r w:rsidRPr="0067353B">
        <w:rPr>
          <w:rFonts w:ascii="Constantia" w:hAnsi="Constantia"/>
          <w:i/>
        </w:rPr>
        <w:t>Tragelaphus</w:t>
      </w:r>
      <w:proofErr w:type="spellEnd"/>
      <w:r w:rsidRPr="0067353B">
        <w:rPr>
          <w:rFonts w:ascii="Constantia" w:hAnsi="Constantia"/>
          <w:i/>
        </w:rPr>
        <w:t xml:space="preserve"> </w:t>
      </w:r>
      <w:proofErr w:type="spellStart"/>
      <w:r w:rsidRPr="0067353B">
        <w:rPr>
          <w:rFonts w:ascii="Constantia" w:hAnsi="Constantia"/>
          <w:i/>
        </w:rPr>
        <w:t>strepsiceros</w:t>
      </w:r>
      <w:proofErr w:type="spellEnd"/>
      <w:r w:rsidRPr="00B74225">
        <w:rPr>
          <w:rFonts w:ascii="Constantia" w:hAnsi="Constantia"/>
        </w:rPr>
        <w:t>), black-backed jackal (</w:t>
      </w:r>
      <w:proofErr w:type="spellStart"/>
      <w:r w:rsidRPr="0067353B">
        <w:rPr>
          <w:rFonts w:ascii="Constantia" w:hAnsi="Constantia"/>
          <w:i/>
        </w:rPr>
        <w:t>Canis</w:t>
      </w:r>
      <w:proofErr w:type="spellEnd"/>
      <w:r w:rsidRPr="0067353B">
        <w:rPr>
          <w:rFonts w:ascii="Constantia" w:hAnsi="Constantia"/>
          <w:i/>
        </w:rPr>
        <w:t xml:space="preserve"> </w:t>
      </w:r>
      <w:proofErr w:type="spellStart"/>
      <w:r w:rsidRPr="0067353B">
        <w:rPr>
          <w:rFonts w:ascii="Constantia" w:hAnsi="Constantia"/>
          <w:i/>
        </w:rPr>
        <w:t>mesomelas</w:t>
      </w:r>
      <w:proofErr w:type="spellEnd"/>
      <w:r w:rsidRPr="00B74225">
        <w:rPr>
          <w:rFonts w:ascii="Constantia" w:hAnsi="Constantia"/>
        </w:rPr>
        <w:t>) and detections of speci</w:t>
      </w:r>
      <w:r>
        <w:rPr>
          <w:rFonts w:ascii="Constantia" w:hAnsi="Constantia"/>
        </w:rPr>
        <w:t xml:space="preserve">es that could not be identified. (Note that the scales on the </w:t>
      </w:r>
      <w:r>
        <w:rPr>
          <w:rFonts w:ascii="Constantia" w:hAnsi="Constantia"/>
          <w:i/>
        </w:rPr>
        <w:t>y</w:t>
      </w:r>
      <w:r>
        <w:rPr>
          <w:rFonts w:ascii="Constantia" w:hAnsi="Constantia"/>
        </w:rPr>
        <w:t xml:space="preserve"> axes are different.)</w:t>
      </w:r>
    </w:p>
    <w:p w:rsidR="00AB5A7A" w:rsidRDefault="00AB5A7A" w:rsidP="00AB5A7A">
      <w:pPr>
        <w:spacing w:line="360" w:lineRule="auto"/>
        <w:jc w:val="center"/>
      </w:pPr>
      <w:r>
        <w:rPr>
          <w:noProof/>
          <w:lang w:val="en-US"/>
        </w:rPr>
        <w:lastRenderedPageBreak/>
        <w:drawing>
          <wp:inline distT="0" distB="0" distL="0" distR="0" wp14:anchorId="75BD006C" wp14:editId="6EC62219">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AB5A7A" w:rsidRDefault="00AB5A7A" w:rsidP="00AB5A7A">
      <w:pPr>
        <w:spacing w:line="360" w:lineRule="auto"/>
        <w:rPr>
          <w:rFonts w:ascii="Constantia" w:hAnsi="Constantia"/>
        </w:rPr>
      </w:pPr>
      <w:r w:rsidRPr="0067353B">
        <w:rPr>
          <w:rFonts w:ascii="Constantia" w:hAnsi="Constantia"/>
          <w:b/>
        </w:rPr>
        <w:t xml:space="preserve">Figure 10: Histogram displaying the </w:t>
      </w:r>
      <w:r>
        <w:rPr>
          <w:rFonts w:ascii="Constantia" w:hAnsi="Constantia"/>
          <w:b/>
        </w:rPr>
        <w:t>frequency</w:t>
      </w:r>
      <w:r w:rsidRPr="0067353B">
        <w:rPr>
          <w:rFonts w:ascii="Constantia" w:hAnsi="Constantia"/>
          <w:b/>
        </w:rPr>
        <w:t xml:space="preserve"> </w:t>
      </w:r>
      <w:r>
        <w:rPr>
          <w:rFonts w:ascii="Constantia" w:hAnsi="Constantia"/>
          <w:b/>
        </w:rPr>
        <w:t>at what time</w:t>
      </w:r>
      <w:r w:rsidRPr="0067353B">
        <w:rPr>
          <w:rFonts w:ascii="Constantia" w:hAnsi="Constantia"/>
          <w:b/>
        </w:rPr>
        <w:t xml:space="preserve"> a particular species was </w:t>
      </w:r>
      <w:proofErr w:type="gramStart"/>
      <w:r w:rsidRPr="0067353B">
        <w:rPr>
          <w:rFonts w:ascii="Constantia" w:hAnsi="Constantia"/>
          <w:b/>
        </w:rPr>
        <w:t>detected,</w:t>
      </w:r>
      <w:proofErr w:type="gramEnd"/>
      <w:r w:rsidRPr="0067353B">
        <w:rPr>
          <w:rFonts w:ascii="Constantia" w:hAnsi="Constantia"/>
          <w:b/>
        </w:rPr>
        <w:t xml:space="preserve"> accumulated across all sites for species</w:t>
      </w:r>
      <w:r w:rsidRPr="00B74225">
        <w:rPr>
          <w:rFonts w:ascii="Constantia" w:hAnsi="Constantia"/>
        </w:rPr>
        <w:t>: African wild cat (</w:t>
      </w:r>
      <w:proofErr w:type="spellStart"/>
      <w:r w:rsidRPr="0067353B">
        <w:rPr>
          <w:rFonts w:ascii="Constantia" w:hAnsi="Constantia"/>
          <w:i/>
        </w:rPr>
        <w:t>Felis</w:t>
      </w:r>
      <w:proofErr w:type="spellEnd"/>
      <w:r w:rsidRPr="0067353B">
        <w:rPr>
          <w:rFonts w:ascii="Constantia" w:hAnsi="Constantia"/>
          <w:i/>
        </w:rPr>
        <w:t xml:space="preserve"> </w:t>
      </w:r>
      <w:proofErr w:type="spellStart"/>
      <w:r w:rsidRPr="0067353B">
        <w:rPr>
          <w:rFonts w:ascii="Constantia" w:hAnsi="Constantia"/>
          <w:i/>
        </w:rPr>
        <w:t>silvestris</w:t>
      </w:r>
      <w:proofErr w:type="spellEnd"/>
      <w:r w:rsidRPr="0067353B">
        <w:rPr>
          <w:rFonts w:ascii="Constantia" w:hAnsi="Constantia"/>
          <w:i/>
        </w:rPr>
        <w:t xml:space="preserve"> </w:t>
      </w:r>
      <w:proofErr w:type="spellStart"/>
      <w:r w:rsidRPr="0067353B">
        <w:rPr>
          <w:rFonts w:ascii="Constantia" w:hAnsi="Constantia"/>
          <w:i/>
        </w:rPr>
        <w:t>cafra</w:t>
      </w:r>
      <w:proofErr w:type="spellEnd"/>
      <w:r w:rsidRPr="00B74225">
        <w:rPr>
          <w:rFonts w:ascii="Constantia" w:hAnsi="Constantia"/>
        </w:rPr>
        <w:t>), 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Oryx gazelle</w:t>
      </w:r>
      <w:r w:rsidRPr="00B74225">
        <w:rPr>
          <w:rFonts w:ascii="Constantia" w:hAnsi="Constantia"/>
        </w:rPr>
        <w:t>).</w:t>
      </w:r>
      <w:r>
        <w:rPr>
          <w:rFonts w:ascii="Constantia" w:hAnsi="Constantia"/>
        </w:rPr>
        <w:t xml:space="preserve"> (Note that the scales on the </w:t>
      </w:r>
      <w:r>
        <w:rPr>
          <w:rFonts w:ascii="Constantia" w:hAnsi="Constantia"/>
          <w:i/>
        </w:rPr>
        <w:t>y</w:t>
      </w:r>
      <w:r>
        <w:rPr>
          <w:rFonts w:ascii="Constantia" w:hAnsi="Constantia"/>
        </w:rPr>
        <w:t xml:space="preserve"> axes are different.)</w:t>
      </w:r>
    </w:p>
    <w:p w:rsidR="00AB5A7A" w:rsidRDefault="00AB5A7A" w:rsidP="00AB5A7A">
      <w:pPr>
        <w:rPr>
          <w:rFonts w:ascii="Constantia" w:hAnsi="Constantia"/>
        </w:rPr>
      </w:pPr>
      <w:commentRangeStart w:id="33"/>
      <w:r>
        <w:rPr>
          <w:rFonts w:ascii="Constantia" w:hAnsi="Constantia"/>
        </w:rPr>
        <w:t xml:space="preserve">In order to </w:t>
      </w:r>
      <w:r w:rsidRPr="00246489">
        <w:rPr>
          <w:rFonts w:ascii="Constantia" w:hAnsi="Constantia"/>
        </w:rPr>
        <w:t xml:space="preserve">investigate diurnal variation in </w:t>
      </w:r>
      <w:r>
        <w:rPr>
          <w:rFonts w:ascii="Constantia" w:hAnsi="Constantia"/>
        </w:rPr>
        <w:t xml:space="preserve">occurrence, </w:t>
      </w:r>
      <w:commentRangeEnd w:id="33"/>
      <w:r>
        <w:rPr>
          <w:rStyle w:val="CommentReference"/>
        </w:rPr>
        <w:commentReference w:id="33"/>
      </w:r>
      <w:r>
        <w:rPr>
          <w:rFonts w:ascii="Constantia" w:hAnsi="Constantia"/>
        </w:rPr>
        <w:t>detection data</w:t>
      </w:r>
      <w:r w:rsidRPr="008052FD">
        <w:rPr>
          <w:rFonts w:ascii="Constantia" w:hAnsi="Constantia"/>
        </w:rPr>
        <w:t xml:space="preserve"> was pooled </w:t>
      </w:r>
      <w:r>
        <w:rPr>
          <w:rFonts w:ascii="Constantia" w:hAnsi="Constantia"/>
        </w:rPr>
        <w:t xml:space="preserve">to examine patterns in the frequency at which </w:t>
      </w:r>
      <w:r w:rsidRPr="008052FD">
        <w:rPr>
          <w:rFonts w:ascii="Constantia" w:hAnsi="Constantia"/>
        </w:rPr>
        <w:t>a particular species would visit any of the sites.</w:t>
      </w:r>
      <w:r>
        <w:rPr>
          <w:rFonts w:ascii="Constantia" w:hAnsi="Constantia"/>
        </w:rPr>
        <w:t xml:space="preserve"> </w:t>
      </w:r>
      <w:r>
        <w:rPr>
          <w:rStyle w:val="CommentReference"/>
        </w:rPr>
        <w:commentReference w:id="34"/>
      </w:r>
      <w:r>
        <w:rPr>
          <w:rFonts w:ascii="Constantia" w:hAnsi="Constantia"/>
        </w:rPr>
        <w:t xml:space="preserve">Certain species of order </w:t>
      </w:r>
      <w:proofErr w:type="spellStart"/>
      <w:r>
        <w:rPr>
          <w:rFonts w:ascii="Constantia" w:hAnsi="Constantia"/>
        </w:rPr>
        <w:t>Ungulata</w:t>
      </w:r>
      <w:proofErr w:type="spellEnd"/>
      <w:r>
        <w:rPr>
          <w:rFonts w:ascii="Constantia" w:hAnsi="Constantia"/>
        </w:rPr>
        <w:t xml:space="preserve">,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Oryx gazelle</w:t>
      </w:r>
      <w:r w:rsidRPr="00B74225">
        <w:rPr>
          <w:rFonts w:ascii="Constantia" w:hAnsi="Constantia"/>
        </w:rPr>
        <w:t>)</w:t>
      </w:r>
      <w:r>
        <w:rPr>
          <w:rFonts w:ascii="Constantia" w:hAnsi="Constantia"/>
        </w:rPr>
        <w:t xml:space="preserve"> occur only after early evening and typically leave before 0</w:t>
      </w:r>
      <w:commentRangeStart w:id="35"/>
      <w:r>
        <w:rPr>
          <w:rFonts w:ascii="Constantia" w:hAnsi="Constantia"/>
        </w:rPr>
        <w:t>9:00.</w:t>
      </w:r>
      <w:commentRangeEnd w:id="35"/>
      <w:r>
        <w:rPr>
          <w:rStyle w:val="CommentReference"/>
        </w:rPr>
        <w:commentReference w:id="35"/>
      </w:r>
      <w:r>
        <w:rPr>
          <w:rFonts w:ascii="Constantia" w:hAnsi="Constantia"/>
        </w:rPr>
        <w:t xml:space="preserve"> </w:t>
      </w:r>
    </w:p>
    <w:p w:rsidR="00AB5A7A" w:rsidRPr="008052FD" w:rsidRDefault="00AB5A7A" w:rsidP="00AB5A7A">
      <w:pPr>
        <w:rPr>
          <w:rFonts w:ascii="Constantia" w:hAnsi="Constantia"/>
        </w:rPr>
      </w:pPr>
      <w:r w:rsidRPr="008052FD">
        <w:rPr>
          <w:rFonts w:ascii="Constantia" w:hAnsi="Constantia"/>
        </w:rPr>
        <w:lastRenderedPageBreak/>
        <w:t>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predominantly nocturnal, were seen</w:t>
      </w:r>
      <w:r>
        <w:rPr>
          <w:rFonts w:ascii="Constantia" w:hAnsi="Constantia"/>
        </w:rPr>
        <w:t xml:space="preserve"> during </w:t>
      </w:r>
      <w:r w:rsidRPr="008052FD">
        <w:rPr>
          <w:rFonts w:ascii="Constantia" w:hAnsi="Constantia"/>
        </w:rPr>
        <w:t>most of the day besides early afternoon.</w:t>
      </w:r>
      <w:r>
        <w:rPr>
          <w:rFonts w:ascii="Constantia" w:hAnsi="Constantia"/>
        </w:rPr>
        <w:t xml:space="preserve"> Although Cape porcupines </w:t>
      </w:r>
      <w:r w:rsidRPr="00B74225">
        <w:rPr>
          <w:rFonts w:ascii="Constantia" w:eastAsia="Times New Roman" w:hAnsi="Constantia" w:cs="Arial"/>
          <w:iCs/>
          <w:color w:val="000000"/>
          <w:lang w:val="en-US"/>
        </w:rPr>
        <w:t>(</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w:t>
      </w:r>
      <w:r>
        <w:rPr>
          <w:rFonts w:ascii="Constantia" w:hAnsi="Constantia"/>
        </w:rPr>
        <w:t xml:space="preserve"> had a low occurrence in this study (N = 3), all these detections took place at night. </w:t>
      </w:r>
      <w:proofErr w:type="spellStart"/>
      <w:r>
        <w:rPr>
          <w:rFonts w:ascii="Constantia" w:hAnsi="Constantia"/>
        </w:rPr>
        <w:t>Chacma</w:t>
      </w:r>
      <w:proofErr w:type="spellEnd"/>
      <w:r>
        <w:rPr>
          <w:rFonts w:ascii="Constantia" w:hAnsi="Constantia"/>
        </w:rPr>
        <w:t xml:space="preserve"> b</w:t>
      </w:r>
      <w:r w:rsidRPr="00B74225">
        <w:rPr>
          <w:rFonts w:ascii="Constantia" w:hAnsi="Constantia"/>
        </w:rPr>
        <w:t>aboon</w:t>
      </w:r>
      <w:r>
        <w:rPr>
          <w:rFonts w:ascii="Constantia" w:hAnsi="Constantia"/>
        </w:rPr>
        <w:t>s</w:t>
      </w:r>
      <w:r w:rsidRPr="00B74225">
        <w:rPr>
          <w:rFonts w:ascii="Constantia" w:hAnsi="Constantia"/>
        </w:rPr>
        <w:t xml:space="preserve">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w:t>
      </w:r>
      <w:r>
        <w:rPr>
          <w:rFonts w:ascii="Constantia" w:hAnsi="Constantia"/>
        </w:rPr>
        <w:t xml:space="preserve"> were seen at all hours of the day but never late at night. Most unidentifiable sightings occurred at night.  </w:t>
      </w:r>
    </w:p>
    <w:p w:rsidR="00AB5A7A" w:rsidRDefault="00AB5A7A" w:rsidP="00AB5A7A"/>
    <w:p w:rsidR="004D60FE" w:rsidRDefault="004D60FE" w:rsidP="004D60FE">
      <w:pPr>
        <w:rPr>
          <w:rFonts w:ascii="Constantia" w:hAnsi="Constantia"/>
        </w:rPr>
      </w:pPr>
    </w:p>
    <w:p w:rsidR="00E9391A" w:rsidRPr="002D4193" w:rsidRDefault="00E9391A" w:rsidP="002D4193">
      <w:pPr>
        <w:spacing w:line="360" w:lineRule="auto"/>
        <w:rPr>
          <w:rFonts w:ascii="Cambria" w:eastAsia="Cambria" w:hAnsi="Cambria" w:cs="Cambria"/>
          <w:b/>
          <w:sz w:val="32"/>
          <w:szCs w:val="32"/>
        </w:rPr>
      </w:pPr>
    </w:p>
    <w:sectPr w:rsidR="00E9391A" w:rsidRPr="002D4193" w:rsidSect="00AB5A7A">
      <w:footerReference w:type="default" r:id="rId25"/>
      <w:footerReference w:type="first" r:id="rId2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Reviewer" w:date="2019-11-17T21:15:00Z" w:initials="REV">
    <w:p w:rsidR="00AB5A7A" w:rsidRDefault="00AB5A7A" w:rsidP="00AB5A7A">
      <w:pPr>
        <w:pStyle w:val="CommentText"/>
      </w:pPr>
      <w:r>
        <w:rPr>
          <w:rStyle w:val="CommentReference"/>
        </w:rPr>
        <w:annotationRef/>
      </w:r>
      <w:r>
        <w:t>How do you know this? What other possibilities?</w:t>
      </w:r>
    </w:p>
  </w:comment>
  <w:comment w:id="20" w:author="Reviewer" w:date="2019-11-17T21:15:00Z" w:initials="REV">
    <w:p w:rsidR="00AB5A7A" w:rsidRDefault="00AB5A7A" w:rsidP="00AB5A7A">
      <w:pPr>
        <w:pStyle w:val="CommentText"/>
      </w:pPr>
      <w:r>
        <w:rPr>
          <w:rStyle w:val="CommentReference"/>
        </w:rPr>
        <w:annotationRef/>
      </w:r>
      <w:r>
        <w:t xml:space="preserve">Mention the extent to which you could </w:t>
      </w:r>
      <w:proofErr w:type="spellStart"/>
      <w:proofErr w:type="gramStart"/>
      <w:r>
        <w:t>distringuish</w:t>
      </w:r>
      <w:proofErr w:type="spellEnd"/>
      <w:r>
        <w:t xml:space="preserve">  species</w:t>
      </w:r>
      <w:proofErr w:type="gramEnd"/>
      <w:r>
        <w:t xml:space="preserve"> (if at all)</w:t>
      </w:r>
    </w:p>
  </w:comment>
  <w:comment w:id="21" w:author="Reviewer" w:date="2019-11-17T21:15:00Z" w:initials="REV">
    <w:p w:rsidR="00AB5A7A" w:rsidRDefault="00AB5A7A" w:rsidP="00AB5A7A">
      <w:pPr>
        <w:pStyle w:val="CommentText"/>
      </w:pPr>
      <w:r>
        <w:rPr>
          <w:rStyle w:val="CommentReference"/>
        </w:rPr>
        <w:annotationRef/>
      </w:r>
      <w:r>
        <w:t xml:space="preserve">Identification of </w:t>
      </w:r>
      <w:proofErr w:type="spellStart"/>
      <w:r>
        <w:t>indivdual</w:t>
      </w:r>
      <w:proofErr w:type="spellEnd"/>
      <w:r>
        <w:t xml:space="preserve"> animals </w:t>
      </w:r>
    </w:p>
  </w:comment>
  <w:comment w:id="22" w:author="Reviewer" w:date="2019-11-17T21:15:00Z" w:initials="REV">
    <w:p w:rsidR="00AB5A7A" w:rsidRDefault="00AB5A7A" w:rsidP="00AB5A7A">
      <w:pPr>
        <w:pStyle w:val="CommentText"/>
      </w:pPr>
      <w:r>
        <w:rPr>
          <w:rStyle w:val="CommentReference"/>
        </w:rPr>
        <w:annotationRef/>
      </w:r>
      <w:r>
        <w:t xml:space="preserve">How many – at </w:t>
      </w:r>
      <w:proofErr w:type="spellStart"/>
      <w:r>
        <w:t>leasrt</w:t>
      </w:r>
      <w:proofErr w:type="spellEnd"/>
      <w:r>
        <w:t xml:space="preserve"> x?</w:t>
      </w:r>
    </w:p>
  </w:comment>
  <w:comment w:id="23" w:author="Reviewer" w:date="2019-11-17T21:15:00Z" w:initials="REV">
    <w:p w:rsidR="00AB5A7A" w:rsidRDefault="00AB5A7A" w:rsidP="00AB5A7A">
      <w:pPr>
        <w:pStyle w:val="CommentText"/>
      </w:pPr>
      <w:r>
        <w:rPr>
          <w:rStyle w:val="CommentReference"/>
        </w:rPr>
        <w:annotationRef/>
      </w:r>
      <w:r>
        <w:t>But was it also captured on motion-triggered images?</w:t>
      </w:r>
    </w:p>
  </w:comment>
  <w:comment w:id="25" w:author="Reviewer" w:date="2019-11-17T21:15:00Z" w:initials="REV">
    <w:p w:rsidR="00AB5A7A" w:rsidRDefault="00AB5A7A" w:rsidP="00AB5A7A">
      <w:pPr>
        <w:pStyle w:val="CommentText"/>
      </w:pPr>
      <w:r>
        <w:rPr>
          <w:rStyle w:val="CommentReference"/>
        </w:rPr>
        <w:annotationRef/>
      </w:r>
      <w:r>
        <w:t>Better to use the same scale for the Y axis in both cases. And the lines are too pale – make them wider or deeper colours</w:t>
      </w:r>
    </w:p>
    <w:p w:rsidR="00AB5A7A" w:rsidRDefault="00AB5A7A" w:rsidP="00AB5A7A">
      <w:pPr>
        <w:pStyle w:val="CommentText"/>
      </w:pPr>
    </w:p>
    <w:p w:rsidR="00AB5A7A" w:rsidRDefault="00AB5A7A" w:rsidP="00AB5A7A">
      <w:pPr>
        <w:pStyle w:val="CommentText"/>
      </w:pPr>
      <w:r>
        <w:t>I can’t remember – did you say in the Methods what package you sued for this analysis?</w:t>
      </w:r>
    </w:p>
  </w:comment>
  <w:comment w:id="26" w:author="Reviewer" w:date="2019-11-17T21:15:00Z" w:initials="REV">
    <w:p w:rsidR="00AB5A7A" w:rsidRDefault="00AB5A7A" w:rsidP="00AB5A7A">
      <w:pPr>
        <w:pStyle w:val="CommentText"/>
      </w:pPr>
      <w:r>
        <w:rPr>
          <w:rStyle w:val="CommentReference"/>
        </w:rPr>
        <w:annotationRef/>
      </w:r>
      <w:r>
        <w:t xml:space="preserve">This is in fact Discussion. </w:t>
      </w:r>
    </w:p>
  </w:comment>
  <w:comment w:id="27" w:author="Reviewer" w:date="2019-11-17T21:15:00Z" w:initials="REV">
    <w:p w:rsidR="00AB5A7A" w:rsidRDefault="00AB5A7A" w:rsidP="00AB5A7A">
      <w:pPr>
        <w:pStyle w:val="CommentText"/>
      </w:pPr>
      <w:r>
        <w:rPr>
          <w:rStyle w:val="CommentReference"/>
        </w:rPr>
        <w:annotationRef/>
      </w:r>
      <w:r>
        <w:t>Provide numbers</w:t>
      </w:r>
    </w:p>
  </w:comment>
  <w:comment w:id="28" w:author="Reviewer" w:date="2019-11-17T21:15:00Z" w:initials="REV">
    <w:p w:rsidR="00AB5A7A" w:rsidRDefault="00AB5A7A" w:rsidP="00AB5A7A">
      <w:pPr>
        <w:pStyle w:val="CommentText"/>
      </w:pPr>
      <w:r>
        <w:rPr>
          <w:rStyle w:val="CommentReference"/>
        </w:rPr>
        <w:annotationRef/>
      </w:r>
      <w:r>
        <w:t>Numbers?</w:t>
      </w:r>
    </w:p>
  </w:comment>
  <w:comment w:id="30" w:author="Reviewer" w:date="2019-11-17T21:15:00Z" w:initials="REV">
    <w:p w:rsidR="00AB5A7A" w:rsidRDefault="00AB5A7A" w:rsidP="00AB5A7A">
      <w:pPr>
        <w:pStyle w:val="CommentText"/>
      </w:pPr>
      <w:r>
        <w:rPr>
          <w:rStyle w:val="CommentReference"/>
        </w:rPr>
        <w:annotationRef/>
      </w:r>
      <w:r>
        <w:t>You don’t investigate IF – you can investigate (e.g.) the relationship between …, OR you can “see if”. (Do you know about transitive and intransitive verbs??)</w:t>
      </w:r>
    </w:p>
  </w:comment>
  <w:comment w:id="31" w:author="Reviewer" w:date="2019-11-17T21:15:00Z" w:initials="REV">
    <w:p w:rsidR="00AB5A7A" w:rsidRDefault="00AB5A7A" w:rsidP="00AB5A7A">
      <w:pPr>
        <w:pStyle w:val="CommentText"/>
      </w:pPr>
      <w:r>
        <w:rPr>
          <w:rStyle w:val="CommentReference"/>
        </w:rPr>
        <w:annotationRef/>
      </w:r>
      <w:proofErr w:type="gramStart"/>
      <w:r>
        <w:t>χ</w:t>
      </w:r>
      <w:proofErr w:type="gramEnd"/>
    </w:p>
  </w:comment>
  <w:comment w:id="32" w:author="Reviewer" w:date="2019-11-17T21:15:00Z" w:initials="REV">
    <w:p w:rsidR="00AB5A7A" w:rsidRDefault="00AB5A7A" w:rsidP="00AB5A7A">
      <w:pPr>
        <w:pStyle w:val="CommentText"/>
      </w:pPr>
      <w:r>
        <w:rPr>
          <w:rStyle w:val="CommentReference"/>
        </w:rPr>
        <w:annotationRef/>
      </w:r>
      <w:r>
        <w:t xml:space="preserve">I wonder if it’s worth including these first four histograms? You could describe their patterns in </w:t>
      </w:r>
      <w:proofErr w:type="gramStart"/>
      <w:r>
        <w:t>a  sentence</w:t>
      </w:r>
      <w:proofErr w:type="gramEnd"/>
      <w:r>
        <w:t xml:space="preserve">. </w:t>
      </w:r>
    </w:p>
    <w:p w:rsidR="00AB5A7A" w:rsidRDefault="00AB5A7A" w:rsidP="00AB5A7A">
      <w:pPr>
        <w:pStyle w:val="CommentText"/>
      </w:pPr>
    </w:p>
    <w:p w:rsidR="00AB5A7A" w:rsidRDefault="00AB5A7A" w:rsidP="00AB5A7A">
      <w:pPr>
        <w:pStyle w:val="CommentText"/>
      </w:pPr>
      <w:r>
        <w:t>Would it be too time-consuming at this stage to shade the night hours, to make the visual impact even clearer?</w:t>
      </w:r>
    </w:p>
  </w:comment>
  <w:comment w:id="33" w:author="Reviewer" w:date="2019-11-17T21:15:00Z" w:initials="REV">
    <w:p w:rsidR="00AB5A7A" w:rsidRDefault="00AB5A7A" w:rsidP="00AB5A7A">
      <w:pPr>
        <w:pStyle w:val="CommentText"/>
      </w:pPr>
      <w:r>
        <w:rPr>
          <w:rStyle w:val="CommentReference"/>
        </w:rPr>
        <w:annotationRef/>
      </w:r>
      <w:r>
        <w:t>You could look at this statistically for each species. If you don’t have time now, think about it for the presentation and for the paper/</w:t>
      </w:r>
    </w:p>
  </w:comment>
  <w:comment w:id="34" w:author="Reviewer" w:date="2019-11-17T21:15:00Z" w:initials="REV">
    <w:p w:rsidR="00AB5A7A" w:rsidRDefault="00AB5A7A" w:rsidP="00AB5A7A">
      <w:pPr>
        <w:pStyle w:val="CommentText"/>
      </w:pPr>
      <w:r>
        <w:rPr>
          <w:rStyle w:val="CommentReference"/>
        </w:rPr>
        <w:annotationRef/>
      </w:r>
      <w:r>
        <w:t>??</w:t>
      </w:r>
    </w:p>
  </w:comment>
  <w:comment w:id="35" w:author="Reviewer" w:date="2019-11-17T21:15:00Z" w:initials="REV">
    <w:p w:rsidR="00AB5A7A" w:rsidRDefault="00AB5A7A" w:rsidP="00AB5A7A">
      <w:pPr>
        <w:pStyle w:val="CommentText"/>
      </w:pPr>
      <w:r>
        <w:rPr>
          <w:rStyle w:val="CommentReference"/>
        </w:rPr>
        <w:annotationRef/>
      </w:r>
      <w:r>
        <w:t>09:00?</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1E42" w:rsidRDefault="00A71E42" w:rsidP="004D60FE">
      <w:pPr>
        <w:spacing w:after="0" w:line="240" w:lineRule="auto"/>
      </w:pPr>
      <w:r>
        <w:separator/>
      </w:r>
    </w:p>
  </w:endnote>
  <w:endnote w:type="continuationSeparator" w:id="0">
    <w:p w:rsidR="00A71E42" w:rsidRDefault="00A71E42" w:rsidP="004D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128515805"/>
      <w:docPartObj>
        <w:docPartGallery w:val="Page Numbers (Bottom of Page)"/>
        <w:docPartUnique/>
      </w:docPartObj>
    </w:sdtPr>
    <w:sdtEndPr>
      <w:rPr>
        <w:noProof/>
      </w:rPr>
    </w:sdtEndPr>
    <w:sdtContent>
      <w:p w:rsidR="00AB5A7A" w:rsidRPr="00AB5A7A" w:rsidRDefault="00AB5A7A">
        <w:pPr>
          <w:pStyle w:val="Footer"/>
          <w:jc w:val="center"/>
          <w:rPr>
            <w:rFonts w:ascii="Constantia" w:hAnsi="Constantia"/>
          </w:rPr>
        </w:pPr>
        <w:r w:rsidRPr="00AB5A7A">
          <w:rPr>
            <w:rFonts w:ascii="Constantia" w:hAnsi="Constantia"/>
          </w:rPr>
          <w:fldChar w:fldCharType="begin"/>
        </w:r>
        <w:r w:rsidRPr="00AB5A7A">
          <w:rPr>
            <w:rFonts w:ascii="Constantia" w:hAnsi="Constantia"/>
          </w:rPr>
          <w:instrText xml:space="preserve"> PAGE   \* MERGEFORMAT </w:instrText>
        </w:r>
        <w:r w:rsidRPr="00AB5A7A">
          <w:rPr>
            <w:rFonts w:ascii="Constantia" w:hAnsi="Constantia"/>
          </w:rPr>
          <w:fldChar w:fldCharType="separate"/>
        </w:r>
        <w:r>
          <w:rPr>
            <w:rFonts w:ascii="Constantia" w:hAnsi="Constantia"/>
            <w:noProof/>
          </w:rPr>
          <w:t>2</w:t>
        </w:r>
        <w:r w:rsidRPr="00AB5A7A">
          <w:rPr>
            <w:rFonts w:ascii="Constantia" w:hAnsi="Constantia"/>
            <w:noProof/>
          </w:rPr>
          <w:fldChar w:fldCharType="end"/>
        </w:r>
      </w:p>
    </w:sdtContent>
  </w:sdt>
  <w:p w:rsidR="00AB5A7A" w:rsidRPr="00AB5A7A" w:rsidRDefault="00AB5A7A">
    <w:pPr>
      <w:pBdr>
        <w:top w:val="nil"/>
        <w:left w:val="nil"/>
        <w:bottom w:val="nil"/>
        <w:right w:val="nil"/>
        <w:between w:val="nil"/>
      </w:pBdr>
      <w:tabs>
        <w:tab w:val="center" w:pos="4680"/>
        <w:tab w:val="right" w:pos="9360"/>
      </w:tabs>
      <w:spacing w:after="0" w:line="240" w:lineRule="auto"/>
      <w:jc w:val="center"/>
      <w:rPr>
        <w:rFonts w:ascii="Constantia" w:hAnsi="Constantia"/>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5A7A" w:rsidRDefault="00AB5A7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915874"/>
      <w:docPartObj>
        <w:docPartGallery w:val="Page Numbers (Bottom of Page)"/>
        <w:docPartUnique/>
      </w:docPartObj>
    </w:sdtPr>
    <w:sdtEndPr>
      <w:rPr>
        <w:noProof/>
      </w:rPr>
    </w:sdtEndPr>
    <w:sdtContent>
      <w:p w:rsidR="00AB5A7A" w:rsidRDefault="00AB5A7A">
        <w:pPr>
          <w:pStyle w:val="Footer"/>
          <w:jc w:val="center"/>
        </w:pPr>
        <w:r>
          <w:fldChar w:fldCharType="begin"/>
        </w:r>
        <w:r>
          <w:instrText xml:space="preserve"> PAGE   \* MERGEFORMAT </w:instrText>
        </w:r>
        <w:r>
          <w:fldChar w:fldCharType="separate"/>
        </w:r>
        <w:r>
          <w:rPr>
            <w:noProof/>
          </w:rPr>
          <w:t>23</w:t>
        </w:r>
        <w:r>
          <w:rPr>
            <w:noProof/>
          </w:rPr>
          <w:fldChar w:fldCharType="end"/>
        </w:r>
      </w:p>
    </w:sdtContent>
  </w:sdt>
  <w:p w:rsidR="004D60FE" w:rsidRPr="004D60FE" w:rsidRDefault="004D60FE">
    <w:pPr>
      <w:pStyle w:val="Footer"/>
      <w:rPr>
        <w:rFonts w:ascii="Constantia" w:hAnsi="Constant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5A7A" w:rsidRDefault="00AB5A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1E42" w:rsidRDefault="00A71E42" w:rsidP="004D60FE">
      <w:pPr>
        <w:spacing w:after="0" w:line="240" w:lineRule="auto"/>
      </w:pPr>
      <w:r>
        <w:separator/>
      </w:r>
    </w:p>
  </w:footnote>
  <w:footnote w:type="continuationSeparator" w:id="0">
    <w:p w:rsidR="00A71E42" w:rsidRDefault="00A71E42" w:rsidP="004D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59C"/>
    <w:rsid w:val="00167D97"/>
    <w:rsid w:val="001829CF"/>
    <w:rsid w:val="002D4193"/>
    <w:rsid w:val="004D60FE"/>
    <w:rsid w:val="00694E69"/>
    <w:rsid w:val="0084060A"/>
    <w:rsid w:val="00A71E42"/>
    <w:rsid w:val="00AB5A7A"/>
    <w:rsid w:val="00B26FC7"/>
    <w:rsid w:val="00C91735"/>
    <w:rsid w:val="00E9391A"/>
    <w:rsid w:val="00F42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4D60FE"/>
    <w:pPr>
      <w:keepNext/>
      <w:keepLines/>
      <w:jc w:val="center"/>
      <w:outlineLvl w:val="1"/>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4D60FE"/>
    <w:rPr>
      <w:rFonts w:ascii="Calibri" w:eastAsia="Calibri" w:hAnsi="Calibri"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4D60FE"/>
    <w:pPr>
      <w:keepNext/>
      <w:keepLines/>
      <w:jc w:val="center"/>
      <w:outlineLvl w:val="1"/>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4D60FE"/>
    <w:rPr>
      <w:rFonts w:ascii="Calibri" w:eastAsia="Calibri" w:hAnsi="Calibri"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E-5C7E-438B-860A-8F5A9A5D2F97}"/>
                </c:ext>
              </c:extLst>
            </c:dLbl>
            <c:spPr>
              <a:solidFill>
                <a:sysClr val="window" lastClr="FFFFFF"/>
              </a:solidFill>
              <a:ln>
                <a:solidFill>
                  <a:sysClr val="windowText" lastClr="000000">
                    <a:lumMod val="65000"/>
                    <a:lumOff val="35000"/>
                  </a:sysClr>
                </a:solidFill>
              </a:ln>
              <a:effectLst/>
            </c:spPr>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337317248"/>
        <c:axId val="338626048"/>
      </c:barChart>
      <c:catAx>
        <c:axId val="337317248"/>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338626048"/>
        <c:crosses val="autoZero"/>
        <c:auto val="1"/>
        <c:lblAlgn val="ctr"/>
        <c:lblOffset val="100"/>
        <c:noMultiLvlLbl val="0"/>
      </c:catAx>
      <c:valAx>
        <c:axId val="338626048"/>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337317248"/>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339135104"/>
        <c:axId val="339140992"/>
      </c:barChart>
      <c:catAx>
        <c:axId val="339135104"/>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339140992"/>
        <c:crosses val="autoZero"/>
        <c:auto val="1"/>
        <c:lblAlgn val="ctr"/>
        <c:lblOffset val="100"/>
        <c:noMultiLvlLbl val="0"/>
      </c:catAx>
      <c:valAx>
        <c:axId val="339140992"/>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339135104"/>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8E14309-62F8-4603-8264-40B804BC1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34</Pages>
  <Words>5064</Words>
  <Characters>28866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5</cp:revision>
  <dcterms:created xsi:type="dcterms:W3CDTF">2019-11-17T13:48:00Z</dcterms:created>
  <dcterms:modified xsi:type="dcterms:W3CDTF">2019-11-17T19:20:00Z</dcterms:modified>
</cp:coreProperties>
</file>